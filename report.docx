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v:background id="_x0000_s2049" o:bwmode="white" fillcolor="white [3212]" o:targetscreensize="1024,768">
      <v:fill color2="#bfbfbf [2412]" angle="-135" type="gradient"/>
    </v:background>
  </w:background>
  <w:body>
    <w:bookmarkStart w:id="0" w:name="_Toc319003376" w:displacedByCustomXml="next"/>
    <w:sdt>
      <w:sdtPr>
        <w:id w:val="-520706467"/>
        <w:docPartObj>
          <w:docPartGallery w:val="Cover Pages"/>
          <w:docPartUnique/>
        </w:docPartObj>
      </w:sdtPr>
      <w:sdtContent>
        <w:p w14:paraId="26FDB330" w14:textId="4DF94FEA" w:rsidR="00781C4B" w:rsidRDefault="00781C4B"/>
        <w:p w14:paraId="552C549D" w14:textId="7AACB06D" w:rsidR="00781C4B" w:rsidRDefault="00781C4B">
          <w:pPr>
            <w:spacing w:after="200" w:line="276" w:lineRule="auto"/>
            <w:rPr>
              <w:rFonts w:asciiTheme="majorBidi" w:eastAsiaTheme="majorEastAsia" w:hAnsiTheme="majorBidi" w:cstheme="majorBidi"/>
              <w:bCs/>
              <w:color w:val="000000" w:themeColor="text1"/>
              <w:spacing w:val="20"/>
              <w:sz w:val="72"/>
              <w:szCs w:val="28"/>
            </w:rPr>
          </w:pPr>
          <w:r>
            <w:rPr>
              <w:noProof/>
            </w:rPr>
            <mc:AlternateContent>
              <mc:Choice Requires="wps">
                <w:drawing>
                  <wp:anchor distT="0" distB="0" distL="182880" distR="182880" simplePos="0" relativeHeight="251658423" behindDoc="0" locked="0" layoutInCell="1" allowOverlap="1" wp14:anchorId="6259FF77" wp14:editId="4442AABE">
                    <wp:simplePos x="0" y="0"/>
                    <wp:positionH relativeFrom="margin">
                      <wp:posOffset>466725</wp:posOffset>
                    </wp:positionH>
                    <wp:positionV relativeFrom="page">
                      <wp:posOffset>5857875</wp:posOffset>
                    </wp:positionV>
                    <wp:extent cx="5629275" cy="3657600"/>
                    <wp:effectExtent l="0" t="0" r="9525" b="0"/>
                    <wp:wrapSquare wrapText="bothSides"/>
                    <wp:docPr id="131" name="Text Box 131"/>
                    <wp:cNvGraphicFramePr/>
                    <a:graphic xmlns:a="http://schemas.openxmlformats.org/drawingml/2006/main">
                      <a:graphicData uri="http://schemas.microsoft.com/office/word/2010/wordprocessingShape">
                        <wps:wsp>
                          <wps:cNvSpPr txBox="1"/>
                          <wps:spPr>
                            <a:xfrm>
                              <a:off x="0" y="0"/>
                              <a:ext cx="5629275" cy="365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1" w:name="_Toc195282854"/>
                              <w:p w14:paraId="516F1C60" w14:textId="0574A5A8" w:rsidR="00781C4B" w:rsidRPr="00F32FC3" w:rsidRDefault="008D1767">
                                <w:pPr>
                                  <w:pStyle w:val="NoSpacing"/>
                                  <w:spacing w:before="40" w:after="560" w:line="216" w:lineRule="auto"/>
                                  <w:rPr>
                                    <w:color w:val="4472C4" w:themeColor="accent1"/>
                                    <w:sz w:val="72"/>
                                    <w:szCs w:val="72"/>
                                  </w:rPr>
                                </w:pPr>
                                <w:sdt>
                                  <w:sdtPr>
                                    <w:rPr>
                                      <w:rStyle w:val="Heading1Char"/>
                                      <w:rFonts w:ascii="Arial" w:hAnsi="Arial" w:cs="Arial"/>
                                      <w:szCs w:val="72"/>
                                      <w:shd w:val="clear" w:color="auto" w:fill="FFFFFF"/>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F32FC3" w:rsidRPr="00F32FC3">
                                      <w:rPr>
                                        <w:rStyle w:val="Heading1Char"/>
                                        <w:rFonts w:ascii="Arial" w:hAnsi="Arial" w:cs="Arial"/>
                                        <w:szCs w:val="72"/>
                                        <w:shd w:val="clear" w:color="auto" w:fill="FFFFFF"/>
                                      </w:rPr>
                                      <w:t>SEHH2240 Group Project Group A07</w:t>
                                    </w:r>
                                    <w:r w:rsidR="00B13747">
                                      <w:rPr>
                                        <w:rStyle w:val="Heading1Char"/>
                                        <w:rFonts w:ascii="Arial" w:hAnsi="Arial" w:cs="Arial"/>
                                        <w:szCs w:val="72"/>
                                        <w:shd w:val="clear" w:color="auto" w:fill="FFFFFF"/>
                                      </w:rPr>
                                      <w:t xml:space="preserve">      </w:t>
                                    </w:r>
                                    <w:r w:rsidR="00F32FC3" w:rsidRPr="00F32FC3">
                                      <w:rPr>
                                        <w:rStyle w:val="Heading1Char"/>
                                        <w:rFonts w:ascii="Arial" w:hAnsi="Arial" w:cs="Arial"/>
                                        <w:szCs w:val="72"/>
                                        <w:shd w:val="clear" w:color="auto" w:fill="FFFFFF"/>
                                      </w:rPr>
                                      <w:t>CC-Store Online Platform</w:t>
                                    </w:r>
                                  </w:sdtContent>
                                </w:sdt>
                                <w:bookmarkEnd w:id="1"/>
                              </w:p>
                              <w:sdt>
                                <w:sdtPr>
                                  <w:rPr>
                                    <w:caps/>
                                    <w:color w:val="1F4E79"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14:paraId="2EA063FF" w14:textId="2E831F9D" w:rsidR="00781C4B" w:rsidRDefault="0091118D">
                                    <w:pPr>
                                      <w:pStyle w:val="NoSpacing"/>
                                      <w:spacing w:before="40" w:after="40"/>
                                      <w:rPr>
                                        <w:caps/>
                                        <w:color w:val="1F4E79" w:themeColor="accent5" w:themeShade="80"/>
                                        <w:sz w:val="28"/>
                                        <w:szCs w:val="28"/>
                                      </w:rPr>
                                    </w:pPr>
                                    <w:r>
                                      <w:rPr>
                                        <w:caps/>
                                        <w:color w:val="1F4E79" w:themeColor="accent5" w:themeShade="80"/>
                                        <w:sz w:val="28"/>
                                        <w:szCs w:val="28"/>
                                      </w:rPr>
                                      <w:t xml:space="preserve">     </w:t>
                                    </w:r>
                                  </w:p>
                                </w:sdtContent>
                              </w:sdt>
                              <w:sdt>
                                <w:sdtPr>
                                  <w:rPr>
                                    <w:rStyle w:val="markedcontent"/>
                                    <w:rFonts w:ascii="Arial" w:hAnsi="Arial" w:cs="Arial"/>
                                    <w:sz w:val="29"/>
                                    <w:szCs w:val="29"/>
                                    <w:shd w:val="clear" w:color="auto" w:fill="FFFFFF"/>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A28EE4C" w14:textId="2688D89F" w:rsidR="00781C4B" w:rsidRDefault="00884014">
                                    <w:pPr>
                                      <w:pStyle w:val="NoSpacing"/>
                                      <w:spacing w:before="80" w:after="40"/>
                                      <w:rPr>
                                        <w:caps/>
                                        <w:color w:val="5B9BD5" w:themeColor="accent5"/>
                                        <w:sz w:val="24"/>
                                        <w:szCs w:val="24"/>
                                      </w:rPr>
                                    </w:pPr>
                                    <w:r>
                                      <w:rPr>
                                        <w:rStyle w:val="markedcontent"/>
                                        <w:rFonts w:ascii="Arial" w:hAnsi="Arial" w:cs="Arial"/>
                                        <w:sz w:val="29"/>
                                        <w:szCs w:val="29"/>
                                        <w:shd w:val="clear" w:color="auto" w:fill="FFFFFF"/>
                                      </w:rPr>
                                      <w:t>204A A07 Chen Wei Yui 24015277A</w:t>
                                    </w:r>
                                    <w:r w:rsidR="003C3247">
                                      <w:rPr>
                                        <w:rStyle w:val="markedcontent"/>
                                        <w:rFonts w:ascii="Arial" w:hAnsi="Arial" w:cs="Arial"/>
                                        <w:sz w:val="29"/>
                                        <w:szCs w:val="29"/>
                                        <w:shd w:val="clear" w:color="auto" w:fill="FFFFFF"/>
                                      </w:rPr>
                                      <w:t xml:space="preserve">                                                  </w:t>
                                    </w:r>
                                    <w:r>
                                      <w:rPr>
                                        <w:rStyle w:val="markedcontent"/>
                                        <w:rFonts w:ascii="Arial" w:hAnsi="Arial" w:cs="Arial"/>
                                        <w:sz w:val="29"/>
                                        <w:szCs w:val="29"/>
                                        <w:shd w:val="clear" w:color="auto" w:fill="FFFFFF"/>
                                      </w:rPr>
                                      <w:t>204A A07 Ting Ho Man 24176301A</w:t>
                                    </w:r>
                                    <w:r w:rsidR="003C3247">
                                      <w:rPr>
                                        <w:rStyle w:val="markedcontent"/>
                                        <w:rFonts w:ascii="Arial" w:hAnsi="Arial" w:cs="Arial"/>
                                        <w:sz w:val="29"/>
                                        <w:szCs w:val="29"/>
                                        <w:shd w:val="clear" w:color="auto" w:fill="FFFFFF"/>
                                      </w:rPr>
                                      <w:t xml:space="preserve">                                                 </w:t>
                                    </w:r>
                                    <w:r>
                                      <w:rPr>
                                        <w:rStyle w:val="markedcontent"/>
                                        <w:rFonts w:ascii="Arial" w:hAnsi="Arial" w:cs="Arial"/>
                                        <w:sz w:val="29"/>
                                        <w:szCs w:val="29"/>
                                        <w:shd w:val="clear" w:color="auto" w:fill="FFFFFF"/>
                                      </w:rPr>
                                      <w:t>204A A07 Shum YU Ching 24168915A</w:t>
                                    </w:r>
                                    <w:r w:rsidR="003C3247">
                                      <w:rPr>
                                        <w:rStyle w:val="markedcontent"/>
                                        <w:rFonts w:ascii="Arial" w:hAnsi="Arial" w:cs="Arial"/>
                                        <w:sz w:val="29"/>
                                        <w:szCs w:val="29"/>
                                        <w:shd w:val="clear" w:color="auto" w:fill="FFFFFF"/>
                                      </w:rPr>
                                      <w:t xml:space="preserve">                                                   </w:t>
                                    </w:r>
                                    <w:r>
                                      <w:rPr>
                                        <w:rStyle w:val="markedcontent"/>
                                        <w:rFonts w:ascii="Arial" w:hAnsi="Arial" w:cs="Arial"/>
                                        <w:sz w:val="29"/>
                                        <w:szCs w:val="29"/>
                                        <w:shd w:val="clear" w:color="auto" w:fill="FFFFFF"/>
                                      </w:rPr>
                                      <w:t>204C A07 Lu Chun Hei 24191330A</w:t>
                                    </w:r>
                                    <w:r w:rsidR="003C3247">
                                      <w:rPr>
                                        <w:rStyle w:val="markedcontent"/>
                                        <w:rFonts w:ascii="Arial" w:hAnsi="Arial" w:cs="Arial"/>
                                        <w:sz w:val="29"/>
                                        <w:szCs w:val="29"/>
                                        <w:shd w:val="clear" w:color="auto" w:fill="FFFFFF"/>
                                      </w:rPr>
                                      <w:t xml:space="preserve">                                                       </w:t>
                                    </w:r>
                                    <w:r>
                                      <w:rPr>
                                        <w:rStyle w:val="markedcontent"/>
                                        <w:rFonts w:ascii="Arial" w:hAnsi="Arial" w:cs="Arial"/>
                                        <w:sz w:val="29"/>
                                        <w:szCs w:val="29"/>
                                        <w:shd w:val="clear" w:color="auto" w:fill="FFFFFF"/>
                                      </w:rPr>
                                      <w:t>204A A07 Lin Rui Peng 24168294A</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6259FF77" id="_x0000_t202" coordsize="21600,21600" o:spt="202" path="m,l,21600r21600,l21600,xe">
                    <v:stroke joinstyle="miter"/>
                    <v:path gradientshapeok="t" o:connecttype="rect"/>
                  </v:shapetype>
                  <v:shape id="Text Box 131" o:spid="_x0000_s1026" type="#_x0000_t202" style="position:absolute;margin-left:36.75pt;margin-top:461.25pt;width:443.25pt;height:4in;z-index:251658423;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" filled="f" stroked="f" strokeweight=".5pt">
                    <v:textbox inset="0,0,0,0">
                      <w:txbxContent>
                        <w:bookmarkStart w:id="2" w:name="_Toc195282854"/>
                        <w:p w14:paraId="516F1C60" w14:textId="0574A5A8" w:rsidR="00781C4B" w:rsidRPr="00F32FC3" w:rsidRDefault="008D1767">
                          <w:pPr>
                            <w:pStyle w:val="NoSpacing"/>
                            <w:spacing w:before="40" w:after="560" w:line="216" w:lineRule="auto"/>
                            <w:rPr>
                              <w:color w:val="4472C4" w:themeColor="accent1"/>
                              <w:sz w:val="72"/>
                              <w:szCs w:val="72"/>
                            </w:rPr>
                          </w:pPr>
                          <w:sdt>
                            <w:sdtPr>
                              <w:rPr>
                                <w:rStyle w:val="Heading1Char"/>
                                <w:rFonts w:ascii="Arial" w:hAnsi="Arial" w:cs="Arial"/>
                                <w:szCs w:val="72"/>
                                <w:shd w:val="clear" w:color="auto" w:fill="FFFFFF"/>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F32FC3" w:rsidRPr="00F32FC3">
                                <w:rPr>
                                  <w:rStyle w:val="Heading1Char"/>
                                  <w:rFonts w:ascii="Arial" w:hAnsi="Arial" w:cs="Arial"/>
                                  <w:szCs w:val="72"/>
                                  <w:shd w:val="clear" w:color="auto" w:fill="FFFFFF"/>
                                </w:rPr>
                                <w:t>SEHH2240 Group Project Group A07</w:t>
                              </w:r>
                              <w:r w:rsidR="00B13747">
                                <w:rPr>
                                  <w:rStyle w:val="Heading1Char"/>
                                  <w:rFonts w:ascii="Arial" w:hAnsi="Arial" w:cs="Arial"/>
                                  <w:szCs w:val="72"/>
                                  <w:shd w:val="clear" w:color="auto" w:fill="FFFFFF"/>
                                </w:rPr>
                                <w:t xml:space="preserve">      </w:t>
                              </w:r>
                              <w:r w:rsidR="00F32FC3" w:rsidRPr="00F32FC3">
                                <w:rPr>
                                  <w:rStyle w:val="Heading1Char"/>
                                  <w:rFonts w:ascii="Arial" w:hAnsi="Arial" w:cs="Arial"/>
                                  <w:szCs w:val="72"/>
                                  <w:shd w:val="clear" w:color="auto" w:fill="FFFFFF"/>
                                </w:rPr>
                                <w:t>CC-Store Online Platform</w:t>
                              </w:r>
                            </w:sdtContent>
                          </w:sdt>
                          <w:bookmarkEnd w:id="2"/>
                        </w:p>
                        <w:sdt>
                          <w:sdtPr>
                            <w:rPr>
                              <w:caps/>
                              <w:color w:val="1F4E79"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14:paraId="2EA063FF" w14:textId="2E831F9D" w:rsidR="00781C4B" w:rsidRDefault="0091118D">
                              <w:pPr>
                                <w:pStyle w:val="NoSpacing"/>
                                <w:spacing w:before="40" w:after="40"/>
                                <w:rPr>
                                  <w:caps/>
                                  <w:color w:val="1F4E79" w:themeColor="accent5" w:themeShade="80"/>
                                  <w:sz w:val="28"/>
                                  <w:szCs w:val="28"/>
                                </w:rPr>
                              </w:pPr>
                              <w:r>
                                <w:rPr>
                                  <w:caps/>
                                  <w:color w:val="1F4E79" w:themeColor="accent5" w:themeShade="80"/>
                                  <w:sz w:val="28"/>
                                  <w:szCs w:val="28"/>
                                </w:rPr>
                                <w:t xml:space="preserve">     </w:t>
                              </w:r>
                            </w:p>
                          </w:sdtContent>
                        </w:sdt>
                        <w:sdt>
                          <w:sdtPr>
                            <w:rPr>
                              <w:rStyle w:val="markedcontent"/>
                              <w:rFonts w:ascii="Arial" w:hAnsi="Arial" w:cs="Arial"/>
                              <w:sz w:val="29"/>
                              <w:szCs w:val="29"/>
                              <w:shd w:val="clear" w:color="auto" w:fill="FFFFFF"/>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A28EE4C" w14:textId="2688D89F" w:rsidR="00781C4B" w:rsidRDefault="00884014">
                              <w:pPr>
                                <w:pStyle w:val="NoSpacing"/>
                                <w:spacing w:before="80" w:after="40"/>
                                <w:rPr>
                                  <w:caps/>
                                  <w:color w:val="5B9BD5" w:themeColor="accent5"/>
                                  <w:sz w:val="24"/>
                                  <w:szCs w:val="24"/>
                                </w:rPr>
                              </w:pPr>
                              <w:r>
                                <w:rPr>
                                  <w:rStyle w:val="markedcontent"/>
                                  <w:rFonts w:ascii="Arial" w:hAnsi="Arial" w:cs="Arial"/>
                                  <w:sz w:val="29"/>
                                  <w:szCs w:val="29"/>
                                  <w:shd w:val="clear" w:color="auto" w:fill="FFFFFF"/>
                                </w:rPr>
                                <w:t>204A A07 Chen Wei Yui 24015277A</w:t>
                              </w:r>
                              <w:r w:rsidR="003C3247">
                                <w:rPr>
                                  <w:rStyle w:val="markedcontent"/>
                                  <w:rFonts w:ascii="Arial" w:hAnsi="Arial" w:cs="Arial"/>
                                  <w:sz w:val="29"/>
                                  <w:szCs w:val="29"/>
                                  <w:shd w:val="clear" w:color="auto" w:fill="FFFFFF"/>
                                </w:rPr>
                                <w:t xml:space="preserve">                                                  </w:t>
                              </w:r>
                              <w:r>
                                <w:rPr>
                                  <w:rStyle w:val="markedcontent"/>
                                  <w:rFonts w:ascii="Arial" w:hAnsi="Arial" w:cs="Arial"/>
                                  <w:sz w:val="29"/>
                                  <w:szCs w:val="29"/>
                                  <w:shd w:val="clear" w:color="auto" w:fill="FFFFFF"/>
                                </w:rPr>
                                <w:t>204A A07 Ting Ho Man 24176301A</w:t>
                              </w:r>
                              <w:r w:rsidR="003C3247">
                                <w:rPr>
                                  <w:rStyle w:val="markedcontent"/>
                                  <w:rFonts w:ascii="Arial" w:hAnsi="Arial" w:cs="Arial"/>
                                  <w:sz w:val="29"/>
                                  <w:szCs w:val="29"/>
                                  <w:shd w:val="clear" w:color="auto" w:fill="FFFFFF"/>
                                </w:rPr>
                                <w:t xml:space="preserve">                                                 </w:t>
                              </w:r>
                              <w:r>
                                <w:rPr>
                                  <w:rStyle w:val="markedcontent"/>
                                  <w:rFonts w:ascii="Arial" w:hAnsi="Arial" w:cs="Arial"/>
                                  <w:sz w:val="29"/>
                                  <w:szCs w:val="29"/>
                                  <w:shd w:val="clear" w:color="auto" w:fill="FFFFFF"/>
                                </w:rPr>
                                <w:t>204A A07 Shum YU Ching 24168915A</w:t>
                              </w:r>
                              <w:r w:rsidR="003C3247">
                                <w:rPr>
                                  <w:rStyle w:val="markedcontent"/>
                                  <w:rFonts w:ascii="Arial" w:hAnsi="Arial" w:cs="Arial"/>
                                  <w:sz w:val="29"/>
                                  <w:szCs w:val="29"/>
                                  <w:shd w:val="clear" w:color="auto" w:fill="FFFFFF"/>
                                </w:rPr>
                                <w:t xml:space="preserve">                                                   </w:t>
                              </w:r>
                              <w:r>
                                <w:rPr>
                                  <w:rStyle w:val="markedcontent"/>
                                  <w:rFonts w:ascii="Arial" w:hAnsi="Arial" w:cs="Arial"/>
                                  <w:sz w:val="29"/>
                                  <w:szCs w:val="29"/>
                                  <w:shd w:val="clear" w:color="auto" w:fill="FFFFFF"/>
                                </w:rPr>
                                <w:t>204C A07 Lu Chun Hei 24191330A</w:t>
                              </w:r>
                              <w:r w:rsidR="003C3247">
                                <w:rPr>
                                  <w:rStyle w:val="markedcontent"/>
                                  <w:rFonts w:ascii="Arial" w:hAnsi="Arial" w:cs="Arial"/>
                                  <w:sz w:val="29"/>
                                  <w:szCs w:val="29"/>
                                  <w:shd w:val="clear" w:color="auto" w:fill="FFFFFF"/>
                                </w:rPr>
                                <w:t xml:space="preserve">                                                       </w:t>
                              </w:r>
                              <w:r>
                                <w:rPr>
                                  <w:rStyle w:val="markedcontent"/>
                                  <w:rFonts w:ascii="Arial" w:hAnsi="Arial" w:cs="Arial"/>
                                  <w:sz w:val="29"/>
                                  <w:szCs w:val="29"/>
                                  <w:shd w:val="clear" w:color="auto" w:fill="FFFFFF"/>
                                </w:rPr>
                                <w:t>204A A07 Lin Rui Peng 24168294A</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8422" behindDoc="0" locked="0" layoutInCell="1" allowOverlap="1" wp14:anchorId="6E0FCEBA" wp14:editId="6F7A9F7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5-01-01T00:00:00Z">
                                    <w:dateFormat w:val="yyyy"/>
                                    <w:lid w:val="en-US"/>
                                    <w:storeMappedDataAs w:val="dateTime"/>
                                    <w:calendar w:val="gregorian"/>
                                  </w:date>
                                </w:sdtPr>
                                <w:sdtContent>
                                  <w:p w14:paraId="242B8267" w14:textId="41621409" w:rsidR="00781C4B" w:rsidRDefault="00FC60F9">
                                    <w:pPr>
                                      <w:pStyle w:val="NoSpacing"/>
                                      <w:jc w:val="right"/>
                                      <w:rPr>
                                        <w:color w:val="FFFFFF" w:themeColor="background1"/>
                                        <w:sz w:val="24"/>
                                        <w:szCs w:val="24"/>
                                      </w:rPr>
                                    </w:pPr>
                                    <w:r>
                                      <w:rPr>
                                        <w:color w:val="FFFFFF" w:themeColor="background1"/>
                                        <w:sz w:val="24"/>
                                        <w:szCs w:val="24"/>
                                      </w:rPr>
                                      <w:t>2025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E0FCEBA" id="Rectangle 132" o:spid="_x0000_s1027" style="position:absolute;margin-left:-4.4pt;margin-top:0;width:46.8pt;height:77.75pt;z-index:25165842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5-01-01T00:00:00Z">
                              <w:dateFormat w:val="yyyy"/>
                              <w:lid w:val="en-US"/>
                              <w:storeMappedDataAs w:val="dateTime"/>
                              <w:calendar w:val="gregorian"/>
                            </w:date>
                          </w:sdtPr>
                          <w:sdtContent>
                            <w:p w14:paraId="242B8267" w14:textId="41621409" w:rsidR="00781C4B" w:rsidRDefault="00FC60F9">
                              <w:pPr>
                                <w:pStyle w:val="NoSpacing"/>
                                <w:jc w:val="right"/>
                                <w:rPr>
                                  <w:color w:val="FFFFFF" w:themeColor="background1"/>
                                  <w:sz w:val="24"/>
                                  <w:szCs w:val="24"/>
                                </w:rPr>
                              </w:pPr>
                              <w:r>
                                <w:rPr>
                                  <w:color w:val="FFFFFF" w:themeColor="background1"/>
                                  <w:sz w:val="24"/>
                                  <w:szCs w:val="24"/>
                                </w:rPr>
                                <w:t>2025</w:t>
                              </w:r>
                            </w:p>
                          </w:sdtContent>
                        </w:sdt>
                      </w:txbxContent>
                    </v:textbox>
                    <w10:wrap anchorx="margin" anchory="page"/>
                  </v:rect>
                </w:pict>
              </mc:Fallback>
            </mc:AlternateContent>
          </w:r>
          <w:r>
            <w:br w:type="page"/>
          </w:r>
        </w:p>
      </w:sdtContent>
    </w:sdt>
    <w:sdt>
      <w:sdtPr>
        <w:rPr>
          <w:rFonts w:asciiTheme="minorHAnsi" w:eastAsia="PMingLiU" w:hAnsiTheme="minorHAnsi" w:cstheme="minorBidi"/>
          <w:bCs w:val="0"/>
          <w:color w:val="auto"/>
          <w:spacing w:val="0"/>
          <w:sz w:val="21"/>
          <w:szCs w:val="22"/>
        </w:rPr>
        <w:id w:val="569232851"/>
        <w:docPartObj>
          <w:docPartGallery w:val="Table of Contents"/>
          <w:docPartUnique/>
        </w:docPartObj>
      </w:sdtPr>
      <w:sdtEndPr>
        <w:rPr>
          <w:b/>
          <w:szCs w:val="21"/>
        </w:rPr>
      </w:sdtEndPr>
      <w:sdtContent>
        <w:p w14:paraId="38712E0E" w14:textId="0B993E46" w:rsidR="00A9462C" w:rsidRDefault="00A9462C">
          <w:pPr>
            <w:pStyle w:val="TOCHeading"/>
          </w:pPr>
          <w:r>
            <w:t>Contents</w:t>
          </w:r>
        </w:p>
        <w:p w14:paraId="27706F7F" w14:textId="5291BAF8" w:rsidR="006A7931" w:rsidRDefault="00A9462C">
          <w:pPr>
            <w:pStyle w:val="TOC1"/>
            <w:tabs>
              <w:tab w:val="right" w:leader="dot" w:pos="10456"/>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r:id="rId12" w:anchor="_Toc195282854" w:history="1">
            <w:r w:rsidR="006A7931" w:rsidRPr="00AD1E34">
              <w:rPr>
                <w:rStyle w:val="Hyperlink"/>
                <w:rFonts w:ascii="Arial" w:hAnsi="Arial" w:cs="Arial"/>
                <w:noProof/>
                <w:shd w:val="clear" w:color="auto" w:fill="FFFFFF"/>
              </w:rPr>
              <w:t>SEHH2240 Group Project Group A07      CC-Store Online Platform</w:t>
            </w:r>
            <w:r w:rsidR="006A7931">
              <w:rPr>
                <w:noProof/>
                <w:webHidden/>
              </w:rPr>
              <w:tab/>
            </w:r>
            <w:r w:rsidR="006A7931">
              <w:rPr>
                <w:noProof/>
                <w:webHidden/>
              </w:rPr>
              <w:fldChar w:fldCharType="begin"/>
            </w:r>
            <w:r w:rsidR="006A7931">
              <w:rPr>
                <w:noProof/>
                <w:webHidden/>
              </w:rPr>
              <w:instrText xml:space="preserve"> PAGEREF _Toc195282854 \h </w:instrText>
            </w:r>
            <w:r w:rsidR="006A7931">
              <w:rPr>
                <w:noProof/>
                <w:webHidden/>
              </w:rPr>
            </w:r>
            <w:r w:rsidR="006A7931">
              <w:rPr>
                <w:noProof/>
                <w:webHidden/>
              </w:rPr>
              <w:fldChar w:fldCharType="separate"/>
            </w:r>
            <w:r w:rsidR="006A7931">
              <w:rPr>
                <w:noProof/>
                <w:webHidden/>
              </w:rPr>
              <w:t>0</w:t>
            </w:r>
            <w:r w:rsidR="006A7931">
              <w:rPr>
                <w:noProof/>
                <w:webHidden/>
              </w:rPr>
              <w:fldChar w:fldCharType="end"/>
            </w:r>
          </w:hyperlink>
        </w:p>
        <w:p w14:paraId="1F72240B" w14:textId="051B931E" w:rsidR="006A7931" w:rsidRDefault="006A7931">
          <w:pPr>
            <w:pStyle w:val="TOC1"/>
            <w:tabs>
              <w:tab w:val="right" w:leader="dot" w:pos="10456"/>
            </w:tabs>
            <w:rPr>
              <w:rFonts w:eastAsiaTheme="minorEastAsia" w:cstheme="minorBidi"/>
              <w:b w:val="0"/>
              <w:bCs w:val="0"/>
              <w:i w:val="0"/>
              <w:iCs w:val="0"/>
              <w:noProof/>
              <w:sz w:val="22"/>
              <w:szCs w:val="22"/>
            </w:rPr>
          </w:pPr>
          <w:hyperlink w:anchor="_Toc195282855" w:history="1">
            <w:r w:rsidRPr="00AD1E34">
              <w:rPr>
                <w:rStyle w:val="Hyperlink"/>
                <w:noProof/>
              </w:rPr>
              <w:t>Introduction</w:t>
            </w:r>
            <w:r>
              <w:rPr>
                <w:noProof/>
                <w:webHidden/>
              </w:rPr>
              <w:tab/>
            </w:r>
            <w:r>
              <w:rPr>
                <w:noProof/>
                <w:webHidden/>
              </w:rPr>
              <w:fldChar w:fldCharType="begin"/>
            </w:r>
            <w:r>
              <w:rPr>
                <w:noProof/>
                <w:webHidden/>
              </w:rPr>
              <w:instrText xml:space="preserve"> PAGEREF _Toc195282855 \h </w:instrText>
            </w:r>
            <w:r>
              <w:rPr>
                <w:noProof/>
                <w:webHidden/>
              </w:rPr>
            </w:r>
            <w:r>
              <w:rPr>
                <w:noProof/>
                <w:webHidden/>
              </w:rPr>
              <w:fldChar w:fldCharType="separate"/>
            </w:r>
            <w:r>
              <w:rPr>
                <w:noProof/>
                <w:webHidden/>
              </w:rPr>
              <w:t>3</w:t>
            </w:r>
            <w:r>
              <w:rPr>
                <w:noProof/>
                <w:webHidden/>
              </w:rPr>
              <w:fldChar w:fldCharType="end"/>
            </w:r>
          </w:hyperlink>
        </w:p>
        <w:p w14:paraId="78DD89B7" w14:textId="2BB4C51A" w:rsidR="006A7931" w:rsidRDefault="006A7931">
          <w:pPr>
            <w:pStyle w:val="TOC1"/>
            <w:tabs>
              <w:tab w:val="right" w:leader="dot" w:pos="10456"/>
            </w:tabs>
            <w:rPr>
              <w:rFonts w:eastAsiaTheme="minorEastAsia" w:cstheme="minorBidi"/>
              <w:b w:val="0"/>
              <w:bCs w:val="0"/>
              <w:i w:val="0"/>
              <w:iCs w:val="0"/>
              <w:noProof/>
              <w:sz w:val="22"/>
              <w:szCs w:val="22"/>
            </w:rPr>
          </w:pPr>
          <w:hyperlink w:anchor="_Toc195282856" w:history="1">
            <w:r w:rsidRPr="00AD1E34">
              <w:rPr>
                <w:rStyle w:val="Hyperlink"/>
                <w:noProof/>
              </w:rPr>
              <w:t>Business Rule</w:t>
            </w:r>
            <w:r>
              <w:rPr>
                <w:noProof/>
                <w:webHidden/>
              </w:rPr>
              <w:tab/>
            </w:r>
            <w:r>
              <w:rPr>
                <w:noProof/>
                <w:webHidden/>
              </w:rPr>
              <w:fldChar w:fldCharType="begin"/>
            </w:r>
            <w:r>
              <w:rPr>
                <w:noProof/>
                <w:webHidden/>
              </w:rPr>
              <w:instrText xml:space="preserve"> PAGEREF _Toc195282856 \h </w:instrText>
            </w:r>
            <w:r>
              <w:rPr>
                <w:noProof/>
                <w:webHidden/>
              </w:rPr>
            </w:r>
            <w:r>
              <w:rPr>
                <w:noProof/>
                <w:webHidden/>
              </w:rPr>
              <w:fldChar w:fldCharType="separate"/>
            </w:r>
            <w:r>
              <w:rPr>
                <w:noProof/>
                <w:webHidden/>
              </w:rPr>
              <w:t>4</w:t>
            </w:r>
            <w:r>
              <w:rPr>
                <w:noProof/>
                <w:webHidden/>
              </w:rPr>
              <w:fldChar w:fldCharType="end"/>
            </w:r>
          </w:hyperlink>
        </w:p>
        <w:p w14:paraId="65F93BDF" w14:textId="3A74D796" w:rsidR="006A7931" w:rsidRDefault="006A7931">
          <w:pPr>
            <w:pStyle w:val="TOC1"/>
            <w:tabs>
              <w:tab w:val="right" w:leader="dot" w:pos="10456"/>
            </w:tabs>
            <w:rPr>
              <w:rFonts w:eastAsiaTheme="minorEastAsia" w:cstheme="minorBidi"/>
              <w:b w:val="0"/>
              <w:bCs w:val="0"/>
              <w:i w:val="0"/>
              <w:iCs w:val="0"/>
              <w:noProof/>
              <w:sz w:val="22"/>
              <w:szCs w:val="22"/>
            </w:rPr>
          </w:pPr>
          <w:hyperlink w:anchor="_Toc195282857" w:history="1">
            <w:r w:rsidRPr="00AD1E34">
              <w:rPr>
                <w:rStyle w:val="Hyperlink"/>
                <w:noProof/>
              </w:rPr>
              <w:t>Description of Business Rule</w:t>
            </w:r>
            <w:r>
              <w:rPr>
                <w:noProof/>
                <w:webHidden/>
              </w:rPr>
              <w:tab/>
            </w:r>
            <w:r>
              <w:rPr>
                <w:noProof/>
                <w:webHidden/>
              </w:rPr>
              <w:fldChar w:fldCharType="begin"/>
            </w:r>
            <w:r>
              <w:rPr>
                <w:noProof/>
                <w:webHidden/>
              </w:rPr>
              <w:instrText xml:space="preserve"> PAGEREF _Toc195282857 \h </w:instrText>
            </w:r>
            <w:r>
              <w:rPr>
                <w:noProof/>
                <w:webHidden/>
              </w:rPr>
            </w:r>
            <w:r>
              <w:rPr>
                <w:noProof/>
                <w:webHidden/>
              </w:rPr>
              <w:fldChar w:fldCharType="separate"/>
            </w:r>
            <w:r>
              <w:rPr>
                <w:noProof/>
                <w:webHidden/>
              </w:rPr>
              <w:t>5</w:t>
            </w:r>
            <w:r>
              <w:rPr>
                <w:noProof/>
                <w:webHidden/>
              </w:rPr>
              <w:fldChar w:fldCharType="end"/>
            </w:r>
          </w:hyperlink>
        </w:p>
        <w:p w14:paraId="257AC6BC" w14:textId="105060DF" w:rsidR="006A7931" w:rsidRDefault="006A7931">
          <w:pPr>
            <w:pStyle w:val="TOC1"/>
            <w:tabs>
              <w:tab w:val="right" w:leader="dot" w:pos="10456"/>
            </w:tabs>
            <w:rPr>
              <w:rFonts w:eastAsiaTheme="minorEastAsia" w:cstheme="minorBidi"/>
              <w:b w:val="0"/>
              <w:bCs w:val="0"/>
              <w:i w:val="0"/>
              <w:iCs w:val="0"/>
              <w:noProof/>
              <w:sz w:val="22"/>
              <w:szCs w:val="22"/>
            </w:rPr>
          </w:pPr>
          <w:hyperlink w:anchor="_Toc195282858" w:history="1">
            <w:r w:rsidRPr="00AD1E34">
              <w:rPr>
                <w:rStyle w:val="Hyperlink"/>
                <w:noProof/>
              </w:rPr>
              <w:t>Logical design</w:t>
            </w:r>
            <w:r>
              <w:rPr>
                <w:noProof/>
                <w:webHidden/>
              </w:rPr>
              <w:tab/>
            </w:r>
            <w:r>
              <w:rPr>
                <w:noProof/>
                <w:webHidden/>
              </w:rPr>
              <w:fldChar w:fldCharType="begin"/>
            </w:r>
            <w:r>
              <w:rPr>
                <w:noProof/>
                <w:webHidden/>
              </w:rPr>
              <w:instrText xml:space="preserve"> PAGEREF _Toc195282858 \h </w:instrText>
            </w:r>
            <w:r>
              <w:rPr>
                <w:noProof/>
                <w:webHidden/>
              </w:rPr>
            </w:r>
            <w:r>
              <w:rPr>
                <w:noProof/>
                <w:webHidden/>
              </w:rPr>
              <w:fldChar w:fldCharType="separate"/>
            </w:r>
            <w:r>
              <w:rPr>
                <w:noProof/>
                <w:webHidden/>
              </w:rPr>
              <w:t>8</w:t>
            </w:r>
            <w:r>
              <w:rPr>
                <w:noProof/>
                <w:webHidden/>
              </w:rPr>
              <w:fldChar w:fldCharType="end"/>
            </w:r>
          </w:hyperlink>
        </w:p>
        <w:p w14:paraId="7226E346" w14:textId="36FB265A" w:rsidR="006A7931" w:rsidRDefault="006A7931">
          <w:pPr>
            <w:pStyle w:val="TOC2"/>
            <w:tabs>
              <w:tab w:val="right" w:leader="dot" w:pos="10456"/>
            </w:tabs>
            <w:rPr>
              <w:rFonts w:eastAsiaTheme="minorEastAsia" w:cstheme="minorBidi"/>
              <w:b w:val="0"/>
              <w:bCs w:val="0"/>
              <w:noProof/>
              <w:szCs w:val="22"/>
            </w:rPr>
          </w:pPr>
          <w:hyperlink w:anchor="_Toc195282859" w:history="1">
            <w:r w:rsidRPr="00AD1E34">
              <w:rPr>
                <w:rStyle w:val="Hyperlink"/>
                <w:noProof/>
              </w:rPr>
              <w:t>Table: Customer</w:t>
            </w:r>
            <w:r>
              <w:rPr>
                <w:noProof/>
                <w:webHidden/>
              </w:rPr>
              <w:tab/>
            </w:r>
            <w:r>
              <w:rPr>
                <w:noProof/>
                <w:webHidden/>
              </w:rPr>
              <w:fldChar w:fldCharType="begin"/>
            </w:r>
            <w:r>
              <w:rPr>
                <w:noProof/>
                <w:webHidden/>
              </w:rPr>
              <w:instrText xml:space="preserve"> PAGEREF _Toc195282859 \h </w:instrText>
            </w:r>
            <w:r>
              <w:rPr>
                <w:noProof/>
                <w:webHidden/>
              </w:rPr>
            </w:r>
            <w:r>
              <w:rPr>
                <w:noProof/>
                <w:webHidden/>
              </w:rPr>
              <w:fldChar w:fldCharType="separate"/>
            </w:r>
            <w:r>
              <w:rPr>
                <w:noProof/>
                <w:webHidden/>
              </w:rPr>
              <w:t>8</w:t>
            </w:r>
            <w:r>
              <w:rPr>
                <w:noProof/>
                <w:webHidden/>
              </w:rPr>
              <w:fldChar w:fldCharType="end"/>
            </w:r>
          </w:hyperlink>
        </w:p>
        <w:p w14:paraId="58E9F17C" w14:textId="4DE7484A" w:rsidR="006A7931" w:rsidRDefault="006A7931">
          <w:pPr>
            <w:pStyle w:val="TOC2"/>
            <w:tabs>
              <w:tab w:val="right" w:leader="dot" w:pos="10456"/>
            </w:tabs>
            <w:rPr>
              <w:rFonts w:eastAsiaTheme="minorEastAsia" w:cstheme="minorBidi"/>
              <w:b w:val="0"/>
              <w:bCs w:val="0"/>
              <w:noProof/>
              <w:szCs w:val="22"/>
            </w:rPr>
          </w:pPr>
          <w:hyperlink w:anchor="_Toc195282860" w:history="1">
            <w:r w:rsidRPr="00AD1E34">
              <w:rPr>
                <w:rStyle w:val="Hyperlink"/>
                <w:noProof/>
              </w:rPr>
              <w:t>Table: Location</w:t>
            </w:r>
            <w:r>
              <w:rPr>
                <w:noProof/>
                <w:webHidden/>
              </w:rPr>
              <w:tab/>
            </w:r>
            <w:r>
              <w:rPr>
                <w:noProof/>
                <w:webHidden/>
              </w:rPr>
              <w:fldChar w:fldCharType="begin"/>
            </w:r>
            <w:r>
              <w:rPr>
                <w:noProof/>
                <w:webHidden/>
              </w:rPr>
              <w:instrText xml:space="preserve"> PAGEREF _Toc195282860 \h </w:instrText>
            </w:r>
            <w:r>
              <w:rPr>
                <w:noProof/>
                <w:webHidden/>
              </w:rPr>
            </w:r>
            <w:r>
              <w:rPr>
                <w:noProof/>
                <w:webHidden/>
              </w:rPr>
              <w:fldChar w:fldCharType="separate"/>
            </w:r>
            <w:r>
              <w:rPr>
                <w:noProof/>
                <w:webHidden/>
              </w:rPr>
              <w:t>9</w:t>
            </w:r>
            <w:r>
              <w:rPr>
                <w:noProof/>
                <w:webHidden/>
              </w:rPr>
              <w:fldChar w:fldCharType="end"/>
            </w:r>
          </w:hyperlink>
        </w:p>
        <w:p w14:paraId="21E20208" w14:textId="3CFE8FC0" w:rsidR="006A7931" w:rsidRDefault="006A7931">
          <w:pPr>
            <w:pStyle w:val="TOC2"/>
            <w:tabs>
              <w:tab w:val="right" w:leader="dot" w:pos="10456"/>
            </w:tabs>
            <w:rPr>
              <w:rFonts w:eastAsiaTheme="minorEastAsia" w:cstheme="minorBidi"/>
              <w:b w:val="0"/>
              <w:bCs w:val="0"/>
              <w:noProof/>
              <w:szCs w:val="22"/>
            </w:rPr>
          </w:pPr>
          <w:hyperlink w:anchor="_Toc195282861" w:history="1">
            <w:r w:rsidRPr="00AD1E34">
              <w:rPr>
                <w:rStyle w:val="Hyperlink"/>
                <w:noProof/>
              </w:rPr>
              <w:t xml:space="preserve">Table: </w:t>
            </w:r>
            <w:r w:rsidRPr="00AD1E34">
              <w:rPr>
                <w:rStyle w:val="Hyperlink"/>
                <w:i/>
                <w:noProof/>
              </w:rPr>
              <w:t>Payment</w:t>
            </w:r>
            <w:r>
              <w:rPr>
                <w:noProof/>
                <w:webHidden/>
              </w:rPr>
              <w:tab/>
            </w:r>
            <w:r>
              <w:rPr>
                <w:noProof/>
                <w:webHidden/>
              </w:rPr>
              <w:fldChar w:fldCharType="begin"/>
            </w:r>
            <w:r>
              <w:rPr>
                <w:noProof/>
                <w:webHidden/>
              </w:rPr>
              <w:instrText xml:space="preserve"> PAGEREF _Toc195282861 \h </w:instrText>
            </w:r>
            <w:r>
              <w:rPr>
                <w:noProof/>
                <w:webHidden/>
              </w:rPr>
            </w:r>
            <w:r>
              <w:rPr>
                <w:noProof/>
                <w:webHidden/>
              </w:rPr>
              <w:fldChar w:fldCharType="separate"/>
            </w:r>
            <w:r>
              <w:rPr>
                <w:noProof/>
                <w:webHidden/>
              </w:rPr>
              <w:t>9</w:t>
            </w:r>
            <w:r>
              <w:rPr>
                <w:noProof/>
                <w:webHidden/>
              </w:rPr>
              <w:fldChar w:fldCharType="end"/>
            </w:r>
          </w:hyperlink>
        </w:p>
        <w:p w14:paraId="7674BA87" w14:textId="0763B103" w:rsidR="006A7931" w:rsidRDefault="006A7931">
          <w:pPr>
            <w:pStyle w:val="TOC2"/>
            <w:tabs>
              <w:tab w:val="right" w:leader="dot" w:pos="10456"/>
            </w:tabs>
            <w:rPr>
              <w:rFonts w:eastAsiaTheme="minorEastAsia" w:cstheme="minorBidi"/>
              <w:b w:val="0"/>
              <w:bCs w:val="0"/>
              <w:noProof/>
              <w:szCs w:val="22"/>
            </w:rPr>
          </w:pPr>
          <w:hyperlink w:anchor="_Toc195282862" w:history="1">
            <w:r w:rsidRPr="00AD1E34">
              <w:rPr>
                <w:rStyle w:val="Hyperlink"/>
                <w:noProof/>
              </w:rPr>
              <w:t>Table: Products</w:t>
            </w:r>
            <w:r>
              <w:rPr>
                <w:noProof/>
                <w:webHidden/>
              </w:rPr>
              <w:tab/>
            </w:r>
            <w:r>
              <w:rPr>
                <w:noProof/>
                <w:webHidden/>
              </w:rPr>
              <w:fldChar w:fldCharType="begin"/>
            </w:r>
            <w:r>
              <w:rPr>
                <w:noProof/>
                <w:webHidden/>
              </w:rPr>
              <w:instrText xml:space="preserve"> PAGEREF _Toc195282862 \h </w:instrText>
            </w:r>
            <w:r>
              <w:rPr>
                <w:noProof/>
                <w:webHidden/>
              </w:rPr>
            </w:r>
            <w:r>
              <w:rPr>
                <w:noProof/>
                <w:webHidden/>
              </w:rPr>
              <w:fldChar w:fldCharType="separate"/>
            </w:r>
            <w:r>
              <w:rPr>
                <w:noProof/>
                <w:webHidden/>
              </w:rPr>
              <w:t>10</w:t>
            </w:r>
            <w:r>
              <w:rPr>
                <w:noProof/>
                <w:webHidden/>
              </w:rPr>
              <w:fldChar w:fldCharType="end"/>
            </w:r>
          </w:hyperlink>
        </w:p>
        <w:p w14:paraId="7724D423" w14:textId="5E061781" w:rsidR="006A7931" w:rsidRDefault="006A7931">
          <w:pPr>
            <w:pStyle w:val="TOC2"/>
            <w:tabs>
              <w:tab w:val="right" w:leader="dot" w:pos="10456"/>
            </w:tabs>
            <w:rPr>
              <w:rFonts w:eastAsiaTheme="minorEastAsia" w:cstheme="minorBidi"/>
              <w:b w:val="0"/>
              <w:bCs w:val="0"/>
              <w:noProof/>
              <w:szCs w:val="22"/>
            </w:rPr>
          </w:pPr>
          <w:hyperlink w:anchor="_Toc195282863" w:history="1">
            <w:r w:rsidRPr="00AD1E34">
              <w:rPr>
                <w:rStyle w:val="Hyperlink"/>
                <w:noProof/>
              </w:rPr>
              <w:t>Table: Category</w:t>
            </w:r>
            <w:r>
              <w:rPr>
                <w:noProof/>
                <w:webHidden/>
              </w:rPr>
              <w:tab/>
            </w:r>
            <w:r>
              <w:rPr>
                <w:noProof/>
                <w:webHidden/>
              </w:rPr>
              <w:fldChar w:fldCharType="begin"/>
            </w:r>
            <w:r>
              <w:rPr>
                <w:noProof/>
                <w:webHidden/>
              </w:rPr>
              <w:instrText xml:space="preserve"> PAGEREF _Toc195282863 \h </w:instrText>
            </w:r>
            <w:r>
              <w:rPr>
                <w:noProof/>
                <w:webHidden/>
              </w:rPr>
            </w:r>
            <w:r>
              <w:rPr>
                <w:noProof/>
                <w:webHidden/>
              </w:rPr>
              <w:fldChar w:fldCharType="separate"/>
            </w:r>
            <w:r>
              <w:rPr>
                <w:noProof/>
                <w:webHidden/>
              </w:rPr>
              <w:t>10</w:t>
            </w:r>
            <w:r>
              <w:rPr>
                <w:noProof/>
                <w:webHidden/>
              </w:rPr>
              <w:fldChar w:fldCharType="end"/>
            </w:r>
          </w:hyperlink>
        </w:p>
        <w:p w14:paraId="5AEB2FBC" w14:textId="7F9F7041" w:rsidR="006A7931" w:rsidRDefault="006A7931">
          <w:pPr>
            <w:pStyle w:val="TOC2"/>
            <w:tabs>
              <w:tab w:val="right" w:leader="dot" w:pos="10456"/>
            </w:tabs>
            <w:rPr>
              <w:rFonts w:eastAsiaTheme="minorEastAsia" w:cstheme="minorBidi"/>
              <w:b w:val="0"/>
              <w:bCs w:val="0"/>
              <w:noProof/>
              <w:szCs w:val="22"/>
            </w:rPr>
          </w:pPr>
          <w:hyperlink w:anchor="_Toc195282864" w:history="1">
            <w:r w:rsidRPr="00AD1E34">
              <w:rPr>
                <w:rStyle w:val="Hyperlink"/>
                <w:noProof/>
              </w:rPr>
              <w:t xml:space="preserve">Table: </w:t>
            </w:r>
            <w:r w:rsidRPr="00AD1E34">
              <w:rPr>
                <w:rStyle w:val="Hyperlink"/>
                <w:i/>
                <w:noProof/>
              </w:rPr>
              <w:t>Order</w:t>
            </w:r>
            <w:r>
              <w:rPr>
                <w:noProof/>
                <w:webHidden/>
              </w:rPr>
              <w:tab/>
            </w:r>
            <w:r>
              <w:rPr>
                <w:noProof/>
                <w:webHidden/>
              </w:rPr>
              <w:fldChar w:fldCharType="begin"/>
            </w:r>
            <w:r>
              <w:rPr>
                <w:noProof/>
                <w:webHidden/>
              </w:rPr>
              <w:instrText xml:space="preserve"> PAGEREF _Toc195282864 \h </w:instrText>
            </w:r>
            <w:r>
              <w:rPr>
                <w:noProof/>
                <w:webHidden/>
              </w:rPr>
            </w:r>
            <w:r>
              <w:rPr>
                <w:noProof/>
                <w:webHidden/>
              </w:rPr>
              <w:fldChar w:fldCharType="separate"/>
            </w:r>
            <w:r>
              <w:rPr>
                <w:noProof/>
                <w:webHidden/>
              </w:rPr>
              <w:t>11</w:t>
            </w:r>
            <w:r>
              <w:rPr>
                <w:noProof/>
                <w:webHidden/>
              </w:rPr>
              <w:fldChar w:fldCharType="end"/>
            </w:r>
          </w:hyperlink>
        </w:p>
        <w:p w14:paraId="0B93243B" w14:textId="529F6805" w:rsidR="006A7931" w:rsidRDefault="006A7931">
          <w:pPr>
            <w:pStyle w:val="TOC2"/>
            <w:tabs>
              <w:tab w:val="right" w:leader="dot" w:pos="10456"/>
            </w:tabs>
            <w:rPr>
              <w:rFonts w:eastAsiaTheme="minorEastAsia" w:cstheme="minorBidi"/>
              <w:b w:val="0"/>
              <w:bCs w:val="0"/>
              <w:noProof/>
              <w:szCs w:val="22"/>
            </w:rPr>
          </w:pPr>
          <w:hyperlink w:anchor="_Toc195282865" w:history="1">
            <w:r w:rsidRPr="00AD1E34">
              <w:rPr>
                <w:rStyle w:val="Hyperlink"/>
                <w:noProof/>
              </w:rPr>
              <w:t>Table: PRODUCT_ORDER</w:t>
            </w:r>
            <w:r>
              <w:rPr>
                <w:noProof/>
                <w:webHidden/>
              </w:rPr>
              <w:tab/>
            </w:r>
            <w:r>
              <w:rPr>
                <w:noProof/>
                <w:webHidden/>
              </w:rPr>
              <w:fldChar w:fldCharType="begin"/>
            </w:r>
            <w:r>
              <w:rPr>
                <w:noProof/>
                <w:webHidden/>
              </w:rPr>
              <w:instrText xml:space="preserve"> PAGEREF _Toc195282865 \h </w:instrText>
            </w:r>
            <w:r>
              <w:rPr>
                <w:noProof/>
                <w:webHidden/>
              </w:rPr>
            </w:r>
            <w:r>
              <w:rPr>
                <w:noProof/>
                <w:webHidden/>
              </w:rPr>
              <w:fldChar w:fldCharType="separate"/>
            </w:r>
            <w:r>
              <w:rPr>
                <w:noProof/>
                <w:webHidden/>
              </w:rPr>
              <w:t>13</w:t>
            </w:r>
            <w:r>
              <w:rPr>
                <w:noProof/>
                <w:webHidden/>
              </w:rPr>
              <w:fldChar w:fldCharType="end"/>
            </w:r>
          </w:hyperlink>
        </w:p>
        <w:p w14:paraId="26E19240" w14:textId="4515882E" w:rsidR="006A7931" w:rsidRDefault="006A7931">
          <w:pPr>
            <w:pStyle w:val="TOC2"/>
            <w:tabs>
              <w:tab w:val="right" w:leader="dot" w:pos="10456"/>
            </w:tabs>
            <w:rPr>
              <w:rFonts w:eastAsiaTheme="minorEastAsia" w:cstheme="minorBidi"/>
              <w:b w:val="0"/>
              <w:bCs w:val="0"/>
              <w:noProof/>
              <w:szCs w:val="22"/>
            </w:rPr>
          </w:pPr>
          <w:hyperlink w:anchor="_Toc195282866" w:history="1">
            <w:r w:rsidRPr="00AD1E34">
              <w:rPr>
                <w:rStyle w:val="Hyperlink"/>
                <w:noProof/>
              </w:rPr>
              <w:t>Relationship between tables:</w:t>
            </w:r>
            <w:r>
              <w:rPr>
                <w:noProof/>
                <w:webHidden/>
              </w:rPr>
              <w:tab/>
            </w:r>
            <w:r>
              <w:rPr>
                <w:noProof/>
                <w:webHidden/>
              </w:rPr>
              <w:fldChar w:fldCharType="begin"/>
            </w:r>
            <w:r>
              <w:rPr>
                <w:noProof/>
                <w:webHidden/>
              </w:rPr>
              <w:instrText xml:space="preserve"> PAGEREF _Toc195282866 \h </w:instrText>
            </w:r>
            <w:r>
              <w:rPr>
                <w:noProof/>
                <w:webHidden/>
              </w:rPr>
            </w:r>
            <w:r>
              <w:rPr>
                <w:noProof/>
                <w:webHidden/>
              </w:rPr>
              <w:fldChar w:fldCharType="separate"/>
            </w:r>
            <w:r>
              <w:rPr>
                <w:noProof/>
                <w:webHidden/>
              </w:rPr>
              <w:t>14</w:t>
            </w:r>
            <w:r>
              <w:rPr>
                <w:noProof/>
                <w:webHidden/>
              </w:rPr>
              <w:fldChar w:fldCharType="end"/>
            </w:r>
          </w:hyperlink>
        </w:p>
        <w:p w14:paraId="36B4582C" w14:textId="28EDBBEC" w:rsidR="006A7931" w:rsidRDefault="006A7931">
          <w:pPr>
            <w:pStyle w:val="TOC1"/>
            <w:tabs>
              <w:tab w:val="right" w:leader="dot" w:pos="10456"/>
            </w:tabs>
            <w:rPr>
              <w:rFonts w:eastAsiaTheme="minorEastAsia" w:cstheme="minorBidi"/>
              <w:b w:val="0"/>
              <w:bCs w:val="0"/>
              <w:i w:val="0"/>
              <w:iCs w:val="0"/>
              <w:noProof/>
              <w:sz w:val="22"/>
              <w:szCs w:val="22"/>
            </w:rPr>
          </w:pPr>
          <w:hyperlink w:anchor="_Toc195282867" w:history="1">
            <w:r w:rsidRPr="00AD1E34">
              <w:rPr>
                <w:rStyle w:val="Hyperlink"/>
                <w:noProof/>
              </w:rPr>
              <w:t>Entity Relational Diagram</w:t>
            </w:r>
            <w:r>
              <w:rPr>
                <w:noProof/>
                <w:webHidden/>
              </w:rPr>
              <w:tab/>
            </w:r>
            <w:r>
              <w:rPr>
                <w:noProof/>
                <w:webHidden/>
              </w:rPr>
              <w:fldChar w:fldCharType="begin"/>
            </w:r>
            <w:r>
              <w:rPr>
                <w:noProof/>
                <w:webHidden/>
              </w:rPr>
              <w:instrText xml:space="preserve"> PAGEREF _Toc195282867 \h </w:instrText>
            </w:r>
            <w:r>
              <w:rPr>
                <w:noProof/>
                <w:webHidden/>
              </w:rPr>
            </w:r>
            <w:r>
              <w:rPr>
                <w:noProof/>
                <w:webHidden/>
              </w:rPr>
              <w:fldChar w:fldCharType="separate"/>
            </w:r>
            <w:r>
              <w:rPr>
                <w:noProof/>
                <w:webHidden/>
              </w:rPr>
              <w:t>15</w:t>
            </w:r>
            <w:r>
              <w:rPr>
                <w:noProof/>
                <w:webHidden/>
              </w:rPr>
              <w:fldChar w:fldCharType="end"/>
            </w:r>
          </w:hyperlink>
        </w:p>
        <w:p w14:paraId="3FA76F4B" w14:textId="087D8ED8" w:rsidR="006A7931" w:rsidRDefault="006A7931">
          <w:pPr>
            <w:pStyle w:val="TOC1"/>
            <w:tabs>
              <w:tab w:val="right" w:leader="dot" w:pos="10456"/>
            </w:tabs>
            <w:rPr>
              <w:rFonts w:eastAsiaTheme="minorEastAsia" w:cstheme="minorBidi"/>
              <w:b w:val="0"/>
              <w:bCs w:val="0"/>
              <w:i w:val="0"/>
              <w:iCs w:val="0"/>
              <w:noProof/>
              <w:sz w:val="22"/>
              <w:szCs w:val="22"/>
            </w:rPr>
          </w:pPr>
          <w:hyperlink w:anchor="_Toc195282868" w:history="1">
            <w:r w:rsidRPr="00AD1E34">
              <w:rPr>
                <w:rStyle w:val="Hyperlink"/>
                <w:noProof/>
              </w:rPr>
              <w:t>Login system</w:t>
            </w:r>
            <w:r>
              <w:rPr>
                <w:noProof/>
                <w:webHidden/>
              </w:rPr>
              <w:tab/>
            </w:r>
            <w:r>
              <w:rPr>
                <w:noProof/>
                <w:webHidden/>
              </w:rPr>
              <w:fldChar w:fldCharType="begin"/>
            </w:r>
            <w:r>
              <w:rPr>
                <w:noProof/>
                <w:webHidden/>
              </w:rPr>
              <w:instrText xml:space="preserve"> PAGEREF _Toc195282868 \h </w:instrText>
            </w:r>
            <w:r>
              <w:rPr>
                <w:noProof/>
                <w:webHidden/>
              </w:rPr>
            </w:r>
            <w:r>
              <w:rPr>
                <w:noProof/>
                <w:webHidden/>
              </w:rPr>
              <w:fldChar w:fldCharType="separate"/>
            </w:r>
            <w:r>
              <w:rPr>
                <w:noProof/>
                <w:webHidden/>
              </w:rPr>
              <w:t>16</w:t>
            </w:r>
            <w:r>
              <w:rPr>
                <w:noProof/>
                <w:webHidden/>
              </w:rPr>
              <w:fldChar w:fldCharType="end"/>
            </w:r>
          </w:hyperlink>
        </w:p>
        <w:p w14:paraId="15656BE3" w14:textId="3149A9A2" w:rsidR="006A7931" w:rsidRDefault="006A7931">
          <w:pPr>
            <w:pStyle w:val="TOC1"/>
            <w:tabs>
              <w:tab w:val="right" w:leader="dot" w:pos="10456"/>
            </w:tabs>
            <w:rPr>
              <w:rFonts w:eastAsiaTheme="minorEastAsia" w:cstheme="minorBidi"/>
              <w:b w:val="0"/>
              <w:bCs w:val="0"/>
              <w:i w:val="0"/>
              <w:iCs w:val="0"/>
              <w:noProof/>
              <w:sz w:val="22"/>
              <w:szCs w:val="22"/>
            </w:rPr>
          </w:pPr>
          <w:hyperlink w:anchor="_Toc195282869" w:history="1">
            <w:r w:rsidRPr="00AD1E34">
              <w:rPr>
                <w:rStyle w:val="Hyperlink"/>
                <w:noProof/>
              </w:rPr>
              <w:t>Queries design and Applications</w:t>
            </w:r>
            <w:r>
              <w:rPr>
                <w:noProof/>
                <w:webHidden/>
              </w:rPr>
              <w:tab/>
            </w:r>
            <w:r>
              <w:rPr>
                <w:noProof/>
                <w:webHidden/>
              </w:rPr>
              <w:fldChar w:fldCharType="begin"/>
            </w:r>
            <w:r>
              <w:rPr>
                <w:noProof/>
                <w:webHidden/>
              </w:rPr>
              <w:instrText xml:space="preserve"> PAGEREF _Toc195282869 \h </w:instrText>
            </w:r>
            <w:r>
              <w:rPr>
                <w:noProof/>
                <w:webHidden/>
              </w:rPr>
            </w:r>
            <w:r>
              <w:rPr>
                <w:noProof/>
                <w:webHidden/>
              </w:rPr>
              <w:fldChar w:fldCharType="separate"/>
            </w:r>
            <w:r>
              <w:rPr>
                <w:noProof/>
                <w:webHidden/>
              </w:rPr>
              <w:t>17</w:t>
            </w:r>
            <w:r>
              <w:rPr>
                <w:noProof/>
                <w:webHidden/>
              </w:rPr>
              <w:fldChar w:fldCharType="end"/>
            </w:r>
          </w:hyperlink>
        </w:p>
        <w:p w14:paraId="6EE89C8F" w14:textId="6D3A69E5" w:rsidR="006A7931" w:rsidRDefault="006A7931">
          <w:pPr>
            <w:pStyle w:val="TOC2"/>
            <w:tabs>
              <w:tab w:val="right" w:leader="dot" w:pos="10456"/>
            </w:tabs>
            <w:rPr>
              <w:rFonts w:eastAsiaTheme="minorEastAsia" w:cstheme="minorBidi"/>
              <w:b w:val="0"/>
              <w:bCs w:val="0"/>
              <w:noProof/>
              <w:szCs w:val="22"/>
            </w:rPr>
          </w:pPr>
          <w:hyperlink w:anchor="_Toc195282870" w:history="1">
            <w:r w:rsidRPr="00AD1E34">
              <w:rPr>
                <w:rStyle w:val="Hyperlink"/>
                <w:noProof/>
              </w:rPr>
              <w:t>BUTTON: CUSTOMER</w:t>
            </w:r>
            <w:r>
              <w:rPr>
                <w:noProof/>
                <w:webHidden/>
              </w:rPr>
              <w:tab/>
            </w:r>
            <w:r>
              <w:rPr>
                <w:noProof/>
                <w:webHidden/>
              </w:rPr>
              <w:fldChar w:fldCharType="begin"/>
            </w:r>
            <w:r>
              <w:rPr>
                <w:noProof/>
                <w:webHidden/>
              </w:rPr>
              <w:instrText xml:space="preserve"> PAGEREF _Toc195282870 \h </w:instrText>
            </w:r>
            <w:r>
              <w:rPr>
                <w:noProof/>
                <w:webHidden/>
              </w:rPr>
            </w:r>
            <w:r>
              <w:rPr>
                <w:noProof/>
                <w:webHidden/>
              </w:rPr>
              <w:fldChar w:fldCharType="separate"/>
            </w:r>
            <w:r>
              <w:rPr>
                <w:noProof/>
                <w:webHidden/>
              </w:rPr>
              <w:t>18</w:t>
            </w:r>
            <w:r>
              <w:rPr>
                <w:noProof/>
                <w:webHidden/>
              </w:rPr>
              <w:fldChar w:fldCharType="end"/>
            </w:r>
          </w:hyperlink>
        </w:p>
        <w:p w14:paraId="6CCB0385" w14:textId="5B6202F6" w:rsidR="006A7931" w:rsidRDefault="006A7931">
          <w:pPr>
            <w:pStyle w:val="TOC3"/>
            <w:tabs>
              <w:tab w:val="right" w:leader="dot" w:pos="10456"/>
            </w:tabs>
            <w:rPr>
              <w:rFonts w:eastAsiaTheme="minorEastAsia" w:cstheme="minorBidi"/>
              <w:noProof/>
              <w:sz w:val="22"/>
              <w:szCs w:val="22"/>
            </w:rPr>
          </w:pPr>
          <w:hyperlink w:anchor="_Toc195282871" w:history="1">
            <w:r w:rsidRPr="00AD1E34">
              <w:rPr>
                <w:rStyle w:val="Hyperlink"/>
                <w:noProof/>
              </w:rPr>
              <w:t>TABLE: PAYMENT</w:t>
            </w:r>
            <w:r>
              <w:rPr>
                <w:noProof/>
                <w:webHidden/>
              </w:rPr>
              <w:tab/>
            </w:r>
            <w:r>
              <w:rPr>
                <w:noProof/>
                <w:webHidden/>
              </w:rPr>
              <w:fldChar w:fldCharType="begin"/>
            </w:r>
            <w:r>
              <w:rPr>
                <w:noProof/>
                <w:webHidden/>
              </w:rPr>
              <w:instrText xml:space="preserve"> PAGEREF _Toc195282871 \h </w:instrText>
            </w:r>
            <w:r>
              <w:rPr>
                <w:noProof/>
                <w:webHidden/>
              </w:rPr>
            </w:r>
            <w:r>
              <w:rPr>
                <w:noProof/>
                <w:webHidden/>
              </w:rPr>
              <w:fldChar w:fldCharType="separate"/>
            </w:r>
            <w:r>
              <w:rPr>
                <w:noProof/>
                <w:webHidden/>
              </w:rPr>
              <w:t>18</w:t>
            </w:r>
            <w:r>
              <w:rPr>
                <w:noProof/>
                <w:webHidden/>
              </w:rPr>
              <w:fldChar w:fldCharType="end"/>
            </w:r>
          </w:hyperlink>
        </w:p>
        <w:p w14:paraId="435302F9" w14:textId="67ABB50C" w:rsidR="006A7931" w:rsidRDefault="006A7931">
          <w:pPr>
            <w:pStyle w:val="TOC3"/>
            <w:tabs>
              <w:tab w:val="right" w:leader="dot" w:pos="10456"/>
            </w:tabs>
            <w:rPr>
              <w:rFonts w:eastAsiaTheme="minorEastAsia" w:cstheme="minorBidi"/>
              <w:noProof/>
              <w:sz w:val="22"/>
              <w:szCs w:val="22"/>
            </w:rPr>
          </w:pPr>
          <w:hyperlink w:anchor="_Toc195282872" w:history="1">
            <w:r w:rsidRPr="00AD1E34">
              <w:rPr>
                <w:rStyle w:val="Hyperlink"/>
                <w:noProof/>
              </w:rPr>
              <w:t>TABLE: CUSTOMER</w:t>
            </w:r>
            <w:r>
              <w:rPr>
                <w:noProof/>
                <w:webHidden/>
              </w:rPr>
              <w:tab/>
            </w:r>
            <w:r>
              <w:rPr>
                <w:noProof/>
                <w:webHidden/>
              </w:rPr>
              <w:fldChar w:fldCharType="begin"/>
            </w:r>
            <w:r>
              <w:rPr>
                <w:noProof/>
                <w:webHidden/>
              </w:rPr>
              <w:instrText xml:space="preserve"> PAGEREF _Toc195282872 \h </w:instrText>
            </w:r>
            <w:r>
              <w:rPr>
                <w:noProof/>
                <w:webHidden/>
              </w:rPr>
            </w:r>
            <w:r>
              <w:rPr>
                <w:noProof/>
                <w:webHidden/>
              </w:rPr>
              <w:fldChar w:fldCharType="separate"/>
            </w:r>
            <w:r>
              <w:rPr>
                <w:noProof/>
                <w:webHidden/>
              </w:rPr>
              <w:t>19</w:t>
            </w:r>
            <w:r>
              <w:rPr>
                <w:noProof/>
                <w:webHidden/>
              </w:rPr>
              <w:fldChar w:fldCharType="end"/>
            </w:r>
          </w:hyperlink>
        </w:p>
        <w:p w14:paraId="62A5D575" w14:textId="77219B6D" w:rsidR="006A7931" w:rsidRDefault="006A7931">
          <w:pPr>
            <w:pStyle w:val="TOC2"/>
            <w:tabs>
              <w:tab w:val="right" w:leader="dot" w:pos="10456"/>
            </w:tabs>
            <w:rPr>
              <w:rFonts w:eastAsiaTheme="minorEastAsia" w:cstheme="minorBidi"/>
              <w:b w:val="0"/>
              <w:bCs w:val="0"/>
              <w:noProof/>
              <w:szCs w:val="22"/>
            </w:rPr>
          </w:pPr>
          <w:hyperlink w:anchor="_Toc195282873" w:history="1">
            <w:r w:rsidRPr="00AD1E34">
              <w:rPr>
                <w:rStyle w:val="Hyperlink"/>
                <w:noProof/>
              </w:rPr>
              <w:t>Query name: Customers Using Multiple Payment</w:t>
            </w:r>
            <w:r>
              <w:rPr>
                <w:noProof/>
                <w:webHidden/>
              </w:rPr>
              <w:tab/>
            </w:r>
            <w:r>
              <w:rPr>
                <w:noProof/>
                <w:webHidden/>
              </w:rPr>
              <w:fldChar w:fldCharType="begin"/>
            </w:r>
            <w:r>
              <w:rPr>
                <w:noProof/>
                <w:webHidden/>
              </w:rPr>
              <w:instrText xml:space="preserve"> PAGEREF _Toc195282873 \h </w:instrText>
            </w:r>
            <w:r>
              <w:rPr>
                <w:noProof/>
                <w:webHidden/>
              </w:rPr>
            </w:r>
            <w:r>
              <w:rPr>
                <w:noProof/>
                <w:webHidden/>
              </w:rPr>
              <w:fldChar w:fldCharType="separate"/>
            </w:r>
            <w:r>
              <w:rPr>
                <w:noProof/>
                <w:webHidden/>
              </w:rPr>
              <w:t>21</w:t>
            </w:r>
            <w:r>
              <w:rPr>
                <w:noProof/>
                <w:webHidden/>
              </w:rPr>
              <w:fldChar w:fldCharType="end"/>
            </w:r>
          </w:hyperlink>
        </w:p>
        <w:p w14:paraId="0EFAE2E4" w14:textId="71DDFE02" w:rsidR="006A7931" w:rsidRDefault="006A7931">
          <w:pPr>
            <w:pStyle w:val="TOC3"/>
            <w:tabs>
              <w:tab w:val="right" w:leader="dot" w:pos="10456"/>
            </w:tabs>
            <w:rPr>
              <w:rFonts w:eastAsiaTheme="minorEastAsia" w:cstheme="minorBidi"/>
              <w:noProof/>
              <w:sz w:val="22"/>
              <w:szCs w:val="22"/>
            </w:rPr>
          </w:pPr>
          <w:hyperlink w:anchor="_Toc195282874" w:history="1">
            <w:r w:rsidRPr="00AD1E34">
              <w:rPr>
                <w:rStyle w:val="Hyperlink"/>
                <w:noProof/>
              </w:rPr>
              <w:t>Query name: Customers who paid</w:t>
            </w:r>
            <w:r>
              <w:rPr>
                <w:noProof/>
                <w:webHidden/>
              </w:rPr>
              <w:tab/>
            </w:r>
            <w:r>
              <w:rPr>
                <w:noProof/>
                <w:webHidden/>
              </w:rPr>
              <w:fldChar w:fldCharType="begin"/>
            </w:r>
            <w:r>
              <w:rPr>
                <w:noProof/>
                <w:webHidden/>
              </w:rPr>
              <w:instrText xml:space="preserve"> PAGEREF _Toc195282874 \h </w:instrText>
            </w:r>
            <w:r>
              <w:rPr>
                <w:noProof/>
                <w:webHidden/>
              </w:rPr>
            </w:r>
            <w:r>
              <w:rPr>
                <w:noProof/>
                <w:webHidden/>
              </w:rPr>
              <w:fldChar w:fldCharType="separate"/>
            </w:r>
            <w:r>
              <w:rPr>
                <w:noProof/>
                <w:webHidden/>
              </w:rPr>
              <w:t>22</w:t>
            </w:r>
            <w:r>
              <w:rPr>
                <w:noProof/>
                <w:webHidden/>
              </w:rPr>
              <w:fldChar w:fldCharType="end"/>
            </w:r>
          </w:hyperlink>
        </w:p>
        <w:p w14:paraId="49DF0232" w14:textId="19448DC0" w:rsidR="006A7931" w:rsidRDefault="006A7931">
          <w:pPr>
            <w:pStyle w:val="TOC3"/>
            <w:tabs>
              <w:tab w:val="right" w:leader="dot" w:pos="10456"/>
            </w:tabs>
            <w:rPr>
              <w:rFonts w:eastAsiaTheme="minorEastAsia" w:cstheme="minorBidi"/>
              <w:noProof/>
              <w:sz w:val="22"/>
              <w:szCs w:val="22"/>
            </w:rPr>
          </w:pPr>
          <w:hyperlink w:anchor="_Toc195282875" w:history="1">
            <w:r w:rsidRPr="00AD1E34">
              <w:rPr>
                <w:rStyle w:val="Hyperlink"/>
                <w:noProof/>
              </w:rPr>
              <w:t>Query name: customer who unpaid</w:t>
            </w:r>
            <w:r>
              <w:rPr>
                <w:noProof/>
                <w:webHidden/>
              </w:rPr>
              <w:tab/>
            </w:r>
            <w:r>
              <w:rPr>
                <w:noProof/>
                <w:webHidden/>
              </w:rPr>
              <w:fldChar w:fldCharType="begin"/>
            </w:r>
            <w:r>
              <w:rPr>
                <w:noProof/>
                <w:webHidden/>
              </w:rPr>
              <w:instrText xml:space="preserve"> PAGEREF _Toc195282875 \h </w:instrText>
            </w:r>
            <w:r>
              <w:rPr>
                <w:noProof/>
                <w:webHidden/>
              </w:rPr>
            </w:r>
            <w:r>
              <w:rPr>
                <w:noProof/>
                <w:webHidden/>
              </w:rPr>
              <w:fldChar w:fldCharType="separate"/>
            </w:r>
            <w:r>
              <w:rPr>
                <w:noProof/>
                <w:webHidden/>
              </w:rPr>
              <w:t>23</w:t>
            </w:r>
            <w:r>
              <w:rPr>
                <w:noProof/>
                <w:webHidden/>
              </w:rPr>
              <w:fldChar w:fldCharType="end"/>
            </w:r>
          </w:hyperlink>
        </w:p>
        <w:p w14:paraId="0B6408F1" w14:textId="53149030" w:rsidR="006A7931" w:rsidRDefault="006A7931">
          <w:pPr>
            <w:pStyle w:val="TOC3"/>
            <w:tabs>
              <w:tab w:val="right" w:leader="dot" w:pos="10456"/>
            </w:tabs>
            <w:rPr>
              <w:rFonts w:eastAsiaTheme="minorEastAsia" w:cstheme="minorBidi"/>
              <w:noProof/>
              <w:sz w:val="22"/>
              <w:szCs w:val="22"/>
            </w:rPr>
          </w:pPr>
          <w:hyperlink w:anchor="_Toc195282876" w:history="1">
            <w:r w:rsidRPr="00AD1E34">
              <w:rPr>
                <w:rStyle w:val="Hyperlink"/>
                <w:noProof/>
              </w:rPr>
              <w:t xml:space="preserve"> Query name: Dynamic VIP Query</w:t>
            </w:r>
            <w:r>
              <w:rPr>
                <w:noProof/>
                <w:webHidden/>
              </w:rPr>
              <w:tab/>
            </w:r>
            <w:r>
              <w:rPr>
                <w:noProof/>
                <w:webHidden/>
              </w:rPr>
              <w:fldChar w:fldCharType="begin"/>
            </w:r>
            <w:r>
              <w:rPr>
                <w:noProof/>
                <w:webHidden/>
              </w:rPr>
              <w:instrText xml:space="preserve"> PAGEREF _Toc195282876 \h </w:instrText>
            </w:r>
            <w:r>
              <w:rPr>
                <w:noProof/>
                <w:webHidden/>
              </w:rPr>
            </w:r>
            <w:r>
              <w:rPr>
                <w:noProof/>
                <w:webHidden/>
              </w:rPr>
              <w:fldChar w:fldCharType="separate"/>
            </w:r>
            <w:r>
              <w:rPr>
                <w:noProof/>
                <w:webHidden/>
              </w:rPr>
              <w:t>24</w:t>
            </w:r>
            <w:r>
              <w:rPr>
                <w:noProof/>
                <w:webHidden/>
              </w:rPr>
              <w:fldChar w:fldCharType="end"/>
            </w:r>
          </w:hyperlink>
        </w:p>
        <w:p w14:paraId="17B7B1B0" w14:textId="6172C9DE" w:rsidR="006A7931" w:rsidRDefault="006A7931">
          <w:pPr>
            <w:pStyle w:val="TOC3"/>
            <w:tabs>
              <w:tab w:val="right" w:leader="dot" w:pos="10456"/>
            </w:tabs>
            <w:rPr>
              <w:rFonts w:eastAsiaTheme="minorEastAsia" w:cstheme="minorBidi"/>
              <w:noProof/>
              <w:sz w:val="22"/>
              <w:szCs w:val="22"/>
            </w:rPr>
          </w:pPr>
          <w:hyperlink w:anchor="_Toc195282877" w:history="1">
            <w:r w:rsidRPr="00AD1E34">
              <w:rPr>
                <w:rStyle w:val="Hyperlink"/>
                <w:noProof/>
              </w:rPr>
              <w:t>Query name: find Customers with No Orders</w:t>
            </w:r>
            <w:r>
              <w:rPr>
                <w:noProof/>
                <w:webHidden/>
              </w:rPr>
              <w:tab/>
            </w:r>
            <w:r>
              <w:rPr>
                <w:noProof/>
                <w:webHidden/>
              </w:rPr>
              <w:fldChar w:fldCharType="begin"/>
            </w:r>
            <w:r>
              <w:rPr>
                <w:noProof/>
                <w:webHidden/>
              </w:rPr>
              <w:instrText xml:space="preserve"> PAGEREF _Toc195282877 \h </w:instrText>
            </w:r>
            <w:r>
              <w:rPr>
                <w:noProof/>
                <w:webHidden/>
              </w:rPr>
            </w:r>
            <w:r>
              <w:rPr>
                <w:noProof/>
                <w:webHidden/>
              </w:rPr>
              <w:fldChar w:fldCharType="separate"/>
            </w:r>
            <w:r>
              <w:rPr>
                <w:noProof/>
                <w:webHidden/>
              </w:rPr>
              <w:t>26</w:t>
            </w:r>
            <w:r>
              <w:rPr>
                <w:noProof/>
                <w:webHidden/>
              </w:rPr>
              <w:fldChar w:fldCharType="end"/>
            </w:r>
          </w:hyperlink>
        </w:p>
        <w:p w14:paraId="7D285FE3" w14:textId="1CFF42F8" w:rsidR="006A7931" w:rsidRDefault="006A7931">
          <w:pPr>
            <w:pStyle w:val="TOC2"/>
            <w:tabs>
              <w:tab w:val="right" w:leader="dot" w:pos="10456"/>
            </w:tabs>
            <w:rPr>
              <w:rFonts w:eastAsiaTheme="minorEastAsia" w:cstheme="minorBidi"/>
              <w:b w:val="0"/>
              <w:bCs w:val="0"/>
              <w:noProof/>
              <w:szCs w:val="22"/>
            </w:rPr>
          </w:pPr>
          <w:hyperlink w:anchor="_Toc195282878" w:history="1">
            <w:r w:rsidRPr="00AD1E34">
              <w:rPr>
                <w:rStyle w:val="Hyperlink"/>
                <w:noProof/>
              </w:rPr>
              <w:t>Button:Order</w:t>
            </w:r>
            <w:r>
              <w:rPr>
                <w:noProof/>
                <w:webHidden/>
              </w:rPr>
              <w:tab/>
            </w:r>
            <w:r>
              <w:rPr>
                <w:noProof/>
                <w:webHidden/>
              </w:rPr>
              <w:fldChar w:fldCharType="begin"/>
            </w:r>
            <w:r>
              <w:rPr>
                <w:noProof/>
                <w:webHidden/>
              </w:rPr>
              <w:instrText xml:space="preserve"> PAGEREF _Toc195282878 \h </w:instrText>
            </w:r>
            <w:r>
              <w:rPr>
                <w:noProof/>
                <w:webHidden/>
              </w:rPr>
            </w:r>
            <w:r>
              <w:rPr>
                <w:noProof/>
                <w:webHidden/>
              </w:rPr>
              <w:fldChar w:fldCharType="separate"/>
            </w:r>
            <w:r>
              <w:rPr>
                <w:noProof/>
                <w:webHidden/>
              </w:rPr>
              <w:t>27</w:t>
            </w:r>
            <w:r>
              <w:rPr>
                <w:noProof/>
                <w:webHidden/>
              </w:rPr>
              <w:fldChar w:fldCharType="end"/>
            </w:r>
          </w:hyperlink>
        </w:p>
        <w:p w14:paraId="10F37517" w14:textId="56FF655E" w:rsidR="006A7931" w:rsidRDefault="006A7931">
          <w:pPr>
            <w:pStyle w:val="TOC3"/>
            <w:tabs>
              <w:tab w:val="right" w:leader="dot" w:pos="10456"/>
            </w:tabs>
            <w:rPr>
              <w:rFonts w:eastAsiaTheme="minorEastAsia" w:cstheme="minorBidi"/>
              <w:noProof/>
              <w:sz w:val="22"/>
              <w:szCs w:val="22"/>
            </w:rPr>
          </w:pPr>
          <w:hyperlink w:anchor="_Toc195282879" w:history="1">
            <w:r w:rsidRPr="00AD1E34">
              <w:rPr>
                <w:rStyle w:val="Hyperlink"/>
                <w:noProof/>
              </w:rPr>
              <w:t>Table:Product_order</w:t>
            </w:r>
            <w:r>
              <w:rPr>
                <w:noProof/>
                <w:webHidden/>
              </w:rPr>
              <w:tab/>
            </w:r>
            <w:r>
              <w:rPr>
                <w:noProof/>
                <w:webHidden/>
              </w:rPr>
              <w:fldChar w:fldCharType="begin"/>
            </w:r>
            <w:r>
              <w:rPr>
                <w:noProof/>
                <w:webHidden/>
              </w:rPr>
              <w:instrText xml:space="preserve"> PAGEREF _Toc195282879 \h </w:instrText>
            </w:r>
            <w:r>
              <w:rPr>
                <w:noProof/>
                <w:webHidden/>
              </w:rPr>
            </w:r>
            <w:r>
              <w:rPr>
                <w:noProof/>
                <w:webHidden/>
              </w:rPr>
              <w:fldChar w:fldCharType="separate"/>
            </w:r>
            <w:r>
              <w:rPr>
                <w:noProof/>
                <w:webHidden/>
              </w:rPr>
              <w:t>28</w:t>
            </w:r>
            <w:r>
              <w:rPr>
                <w:noProof/>
                <w:webHidden/>
              </w:rPr>
              <w:fldChar w:fldCharType="end"/>
            </w:r>
          </w:hyperlink>
        </w:p>
        <w:p w14:paraId="66DF9CF0" w14:textId="24C40B5B" w:rsidR="006A7931" w:rsidRDefault="006A7931">
          <w:pPr>
            <w:pStyle w:val="TOC3"/>
            <w:tabs>
              <w:tab w:val="right" w:leader="dot" w:pos="10456"/>
            </w:tabs>
            <w:rPr>
              <w:rFonts w:eastAsiaTheme="minorEastAsia" w:cstheme="minorBidi"/>
              <w:noProof/>
              <w:sz w:val="22"/>
              <w:szCs w:val="22"/>
            </w:rPr>
          </w:pPr>
          <w:hyperlink w:anchor="_Toc195282880" w:history="1">
            <w:r w:rsidRPr="00AD1E34">
              <w:rPr>
                <w:rStyle w:val="Hyperlink"/>
                <w:noProof/>
              </w:rPr>
              <w:t>Query name: ORDER</w:t>
            </w:r>
            <w:r>
              <w:rPr>
                <w:noProof/>
                <w:webHidden/>
              </w:rPr>
              <w:tab/>
            </w:r>
            <w:r>
              <w:rPr>
                <w:noProof/>
                <w:webHidden/>
              </w:rPr>
              <w:fldChar w:fldCharType="begin"/>
            </w:r>
            <w:r>
              <w:rPr>
                <w:noProof/>
                <w:webHidden/>
              </w:rPr>
              <w:instrText xml:space="preserve"> PAGEREF _Toc195282880 \h </w:instrText>
            </w:r>
            <w:r>
              <w:rPr>
                <w:noProof/>
                <w:webHidden/>
              </w:rPr>
            </w:r>
            <w:r>
              <w:rPr>
                <w:noProof/>
                <w:webHidden/>
              </w:rPr>
              <w:fldChar w:fldCharType="separate"/>
            </w:r>
            <w:r>
              <w:rPr>
                <w:noProof/>
                <w:webHidden/>
              </w:rPr>
              <w:t>28</w:t>
            </w:r>
            <w:r>
              <w:rPr>
                <w:noProof/>
                <w:webHidden/>
              </w:rPr>
              <w:fldChar w:fldCharType="end"/>
            </w:r>
          </w:hyperlink>
        </w:p>
        <w:p w14:paraId="2B949C20" w14:textId="73F5CA2C" w:rsidR="006A7931" w:rsidRDefault="006A7931">
          <w:pPr>
            <w:pStyle w:val="TOC2"/>
            <w:tabs>
              <w:tab w:val="right" w:leader="dot" w:pos="10456"/>
            </w:tabs>
            <w:rPr>
              <w:rFonts w:eastAsiaTheme="minorEastAsia" w:cstheme="minorBidi"/>
              <w:b w:val="0"/>
              <w:bCs w:val="0"/>
              <w:noProof/>
              <w:szCs w:val="22"/>
            </w:rPr>
          </w:pPr>
          <w:hyperlink w:anchor="_Toc195282881" w:history="1">
            <w:r w:rsidRPr="00AD1E34">
              <w:rPr>
                <w:rStyle w:val="Hyperlink"/>
                <w:noProof/>
              </w:rPr>
              <w:t>BUTTON:PRODUCT FORM</w:t>
            </w:r>
            <w:r>
              <w:rPr>
                <w:noProof/>
                <w:webHidden/>
              </w:rPr>
              <w:tab/>
            </w:r>
            <w:r>
              <w:rPr>
                <w:noProof/>
                <w:webHidden/>
              </w:rPr>
              <w:fldChar w:fldCharType="begin"/>
            </w:r>
            <w:r>
              <w:rPr>
                <w:noProof/>
                <w:webHidden/>
              </w:rPr>
              <w:instrText xml:space="preserve"> PAGEREF _Toc195282881 \h </w:instrText>
            </w:r>
            <w:r>
              <w:rPr>
                <w:noProof/>
                <w:webHidden/>
              </w:rPr>
            </w:r>
            <w:r>
              <w:rPr>
                <w:noProof/>
                <w:webHidden/>
              </w:rPr>
              <w:fldChar w:fldCharType="separate"/>
            </w:r>
            <w:r>
              <w:rPr>
                <w:noProof/>
                <w:webHidden/>
              </w:rPr>
              <w:t>38</w:t>
            </w:r>
            <w:r>
              <w:rPr>
                <w:noProof/>
                <w:webHidden/>
              </w:rPr>
              <w:fldChar w:fldCharType="end"/>
            </w:r>
          </w:hyperlink>
        </w:p>
        <w:p w14:paraId="7F36318B" w14:textId="42B85209" w:rsidR="006A7931" w:rsidRDefault="006A7931">
          <w:pPr>
            <w:pStyle w:val="TOC3"/>
            <w:tabs>
              <w:tab w:val="right" w:leader="dot" w:pos="10456"/>
            </w:tabs>
            <w:rPr>
              <w:rFonts w:eastAsiaTheme="minorEastAsia" w:cstheme="minorBidi"/>
              <w:noProof/>
              <w:sz w:val="22"/>
              <w:szCs w:val="22"/>
            </w:rPr>
          </w:pPr>
          <w:hyperlink w:anchor="_Toc195282882" w:history="1">
            <w:r w:rsidRPr="00AD1E34">
              <w:rPr>
                <w:rStyle w:val="Hyperlink"/>
                <w:noProof/>
              </w:rPr>
              <w:t>TABLE:CATAGORY</w:t>
            </w:r>
            <w:r>
              <w:rPr>
                <w:noProof/>
                <w:webHidden/>
              </w:rPr>
              <w:tab/>
            </w:r>
            <w:r>
              <w:rPr>
                <w:noProof/>
                <w:webHidden/>
              </w:rPr>
              <w:fldChar w:fldCharType="begin"/>
            </w:r>
            <w:r>
              <w:rPr>
                <w:noProof/>
                <w:webHidden/>
              </w:rPr>
              <w:instrText xml:space="preserve"> PAGEREF _Toc195282882 \h </w:instrText>
            </w:r>
            <w:r>
              <w:rPr>
                <w:noProof/>
                <w:webHidden/>
              </w:rPr>
            </w:r>
            <w:r>
              <w:rPr>
                <w:noProof/>
                <w:webHidden/>
              </w:rPr>
              <w:fldChar w:fldCharType="separate"/>
            </w:r>
            <w:r>
              <w:rPr>
                <w:noProof/>
                <w:webHidden/>
              </w:rPr>
              <w:t>38</w:t>
            </w:r>
            <w:r>
              <w:rPr>
                <w:noProof/>
                <w:webHidden/>
              </w:rPr>
              <w:fldChar w:fldCharType="end"/>
            </w:r>
          </w:hyperlink>
        </w:p>
        <w:p w14:paraId="5D178AFE" w14:textId="0D7C8B51" w:rsidR="006A7931" w:rsidRDefault="006A7931">
          <w:pPr>
            <w:pStyle w:val="TOC3"/>
            <w:tabs>
              <w:tab w:val="right" w:leader="dot" w:pos="10456"/>
            </w:tabs>
            <w:rPr>
              <w:rFonts w:eastAsiaTheme="minorEastAsia" w:cstheme="minorBidi"/>
              <w:noProof/>
              <w:sz w:val="22"/>
              <w:szCs w:val="22"/>
            </w:rPr>
          </w:pPr>
          <w:hyperlink w:anchor="_Toc195282883" w:history="1">
            <w:r w:rsidRPr="00AD1E34">
              <w:rPr>
                <w:rStyle w:val="Hyperlink"/>
                <w:noProof/>
              </w:rPr>
              <w:t>QUERY: MOST POPULAR PRODUCTS</w:t>
            </w:r>
            <w:r>
              <w:rPr>
                <w:noProof/>
                <w:webHidden/>
              </w:rPr>
              <w:tab/>
            </w:r>
            <w:r>
              <w:rPr>
                <w:noProof/>
                <w:webHidden/>
              </w:rPr>
              <w:fldChar w:fldCharType="begin"/>
            </w:r>
            <w:r>
              <w:rPr>
                <w:noProof/>
                <w:webHidden/>
              </w:rPr>
              <w:instrText xml:space="preserve"> PAGEREF _Toc195282883 \h </w:instrText>
            </w:r>
            <w:r>
              <w:rPr>
                <w:noProof/>
                <w:webHidden/>
              </w:rPr>
            </w:r>
            <w:r>
              <w:rPr>
                <w:noProof/>
                <w:webHidden/>
              </w:rPr>
              <w:fldChar w:fldCharType="separate"/>
            </w:r>
            <w:r>
              <w:rPr>
                <w:noProof/>
                <w:webHidden/>
              </w:rPr>
              <w:t>39</w:t>
            </w:r>
            <w:r>
              <w:rPr>
                <w:noProof/>
                <w:webHidden/>
              </w:rPr>
              <w:fldChar w:fldCharType="end"/>
            </w:r>
          </w:hyperlink>
        </w:p>
        <w:p w14:paraId="6B3C28E2" w14:textId="5E5FF53E" w:rsidR="006A7931" w:rsidRDefault="006A7931">
          <w:pPr>
            <w:pStyle w:val="TOC2"/>
            <w:tabs>
              <w:tab w:val="right" w:leader="dot" w:pos="10456"/>
            </w:tabs>
            <w:rPr>
              <w:rFonts w:eastAsiaTheme="minorEastAsia" w:cstheme="minorBidi"/>
              <w:b w:val="0"/>
              <w:bCs w:val="0"/>
              <w:noProof/>
              <w:szCs w:val="22"/>
            </w:rPr>
          </w:pPr>
          <w:hyperlink w:anchor="_Toc195282884" w:history="1">
            <w:r w:rsidRPr="00AD1E34">
              <w:rPr>
                <w:rStyle w:val="Hyperlink"/>
                <w:noProof/>
              </w:rPr>
              <w:t>BUTTON:FIND FORM</w:t>
            </w:r>
            <w:r>
              <w:rPr>
                <w:noProof/>
                <w:webHidden/>
              </w:rPr>
              <w:tab/>
            </w:r>
            <w:r>
              <w:rPr>
                <w:noProof/>
                <w:webHidden/>
              </w:rPr>
              <w:fldChar w:fldCharType="begin"/>
            </w:r>
            <w:r>
              <w:rPr>
                <w:noProof/>
                <w:webHidden/>
              </w:rPr>
              <w:instrText xml:space="preserve"> PAGEREF _Toc195282884 \h </w:instrText>
            </w:r>
            <w:r>
              <w:rPr>
                <w:noProof/>
                <w:webHidden/>
              </w:rPr>
            </w:r>
            <w:r>
              <w:rPr>
                <w:noProof/>
                <w:webHidden/>
              </w:rPr>
              <w:fldChar w:fldCharType="separate"/>
            </w:r>
            <w:r>
              <w:rPr>
                <w:noProof/>
                <w:webHidden/>
              </w:rPr>
              <w:t>43</w:t>
            </w:r>
            <w:r>
              <w:rPr>
                <w:noProof/>
                <w:webHidden/>
              </w:rPr>
              <w:fldChar w:fldCharType="end"/>
            </w:r>
          </w:hyperlink>
        </w:p>
        <w:p w14:paraId="7DF9548B" w14:textId="74335894" w:rsidR="006A7931" w:rsidRDefault="006A7931">
          <w:pPr>
            <w:pStyle w:val="TOC3"/>
            <w:tabs>
              <w:tab w:val="right" w:leader="dot" w:pos="10456"/>
            </w:tabs>
            <w:rPr>
              <w:rFonts w:eastAsiaTheme="minorEastAsia" w:cstheme="minorBidi"/>
              <w:noProof/>
              <w:sz w:val="22"/>
              <w:szCs w:val="22"/>
            </w:rPr>
          </w:pPr>
          <w:hyperlink w:anchor="_Toc195282885" w:history="1">
            <w:r w:rsidRPr="00AD1E34">
              <w:rPr>
                <w:rStyle w:val="Hyperlink"/>
                <w:noProof/>
              </w:rPr>
              <w:t>Query: Name Check</w:t>
            </w:r>
            <w:r>
              <w:rPr>
                <w:noProof/>
                <w:webHidden/>
              </w:rPr>
              <w:tab/>
            </w:r>
            <w:r>
              <w:rPr>
                <w:noProof/>
                <w:webHidden/>
              </w:rPr>
              <w:fldChar w:fldCharType="begin"/>
            </w:r>
            <w:r>
              <w:rPr>
                <w:noProof/>
                <w:webHidden/>
              </w:rPr>
              <w:instrText xml:space="preserve"> PAGEREF _Toc195282885 \h </w:instrText>
            </w:r>
            <w:r>
              <w:rPr>
                <w:noProof/>
                <w:webHidden/>
              </w:rPr>
            </w:r>
            <w:r>
              <w:rPr>
                <w:noProof/>
                <w:webHidden/>
              </w:rPr>
              <w:fldChar w:fldCharType="separate"/>
            </w:r>
            <w:r>
              <w:rPr>
                <w:noProof/>
                <w:webHidden/>
              </w:rPr>
              <w:t>44</w:t>
            </w:r>
            <w:r>
              <w:rPr>
                <w:noProof/>
                <w:webHidden/>
              </w:rPr>
              <w:fldChar w:fldCharType="end"/>
            </w:r>
          </w:hyperlink>
        </w:p>
        <w:p w14:paraId="612D4ECE" w14:textId="4BA30D1D" w:rsidR="006A7931" w:rsidRDefault="006A7931">
          <w:pPr>
            <w:pStyle w:val="TOC3"/>
            <w:tabs>
              <w:tab w:val="right" w:leader="dot" w:pos="10456"/>
            </w:tabs>
            <w:rPr>
              <w:rFonts w:eastAsiaTheme="minorEastAsia" w:cstheme="minorBidi"/>
              <w:noProof/>
              <w:sz w:val="22"/>
              <w:szCs w:val="22"/>
            </w:rPr>
          </w:pPr>
          <w:hyperlink w:anchor="_Toc195282886" w:history="1">
            <w:r w:rsidRPr="00AD1E34">
              <w:rPr>
                <w:rStyle w:val="Hyperlink"/>
                <w:noProof/>
              </w:rPr>
              <w:t>Query: Monthly Revenue Trend (2024-2025)</w:t>
            </w:r>
            <w:r>
              <w:rPr>
                <w:noProof/>
                <w:webHidden/>
              </w:rPr>
              <w:tab/>
            </w:r>
            <w:r>
              <w:rPr>
                <w:noProof/>
                <w:webHidden/>
              </w:rPr>
              <w:fldChar w:fldCharType="begin"/>
            </w:r>
            <w:r>
              <w:rPr>
                <w:noProof/>
                <w:webHidden/>
              </w:rPr>
              <w:instrText xml:space="preserve"> PAGEREF _Toc195282886 \h </w:instrText>
            </w:r>
            <w:r>
              <w:rPr>
                <w:noProof/>
                <w:webHidden/>
              </w:rPr>
            </w:r>
            <w:r>
              <w:rPr>
                <w:noProof/>
                <w:webHidden/>
              </w:rPr>
              <w:fldChar w:fldCharType="separate"/>
            </w:r>
            <w:r>
              <w:rPr>
                <w:noProof/>
                <w:webHidden/>
              </w:rPr>
              <w:t>45</w:t>
            </w:r>
            <w:r>
              <w:rPr>
                <w:noProof/>
                <w:webHidden/>
              </w:rPr>
              <w:fldChar w:fldCharType="end"/>
            </w:r>
          </w:hyperlink>
        </w:p>
        <w:p w14:paraId="22352DD9" w14:textId="6A9ADF83" w:rsidR="006A7931" w:rsidRDefault="006A7931">
          <w:pPr>
            <w:pStyle w:val="TOC1"/>
            <w:tabs>
              <w:tab w:val="right" w:leader="dot" w:pos="10456"/>
            </w:tabs>
            <w:rPr>
              <w:rFonts w:eastAsiaTheme="minorEastAsia" w:cstheme="minorBidi"/>
              <w:b w:val="0"/>
              <w:bCs w:val="0"/>
              <w:i w:val="0"/>
              <w:iCs w:val="0"/>
              <w:noProof/>
              <w:sz w:val="22"/>
              <w:szCs w:val="22"/>
            </w:rPr>
          </w:pPr>
          <w:hyperlink w:anchor="_Toc195282887" w:history="1">
            <w:r w:rsidRPr="00AD1E34">
              <w:rPr>
                <w:rStyle w:val="Hyperlink"/>
                <w:noProof/>
              </w:rPr>
              <w:t>FORM</w:t>
            </w:r>
            <w:r w:rsidRPr="00AD1E34">
              <w:rPr>
                <w:rStyle w:val="Hyperlink"/>
                <w:rFonts w:ascii="Times New Roman" w:hAnsi="Times New Roman" w:cs="Times New Roman"/>
                <w:noProof/>
              </w:rPr>
              <w:t>S</w:t>
            </w:r>
            <w:r>
              <w:rPr>
                <w:noProof/>
                <w:webHidden/>
              </w:rPr>
              <w:tab/>
            </w:r>
            <w:r>
              <w:rPr>
                <w:noProof/>
                <w:webHidden/>
              </w:rPr>
              <w:fldChar w:fldCharType="begin"/>
            </w:r>
            <w:r>
              <w:rPr>
                <w:noProof/>
                <w:webHidden/>
              </w:rPr>
              <w:instrText xml:space="preserve"> PAGEREF _Toc195282887 \h </w:instrText>
            </w:r>
            <w:r>
              <w:rPr>
                <w:noProof/>
                <w:webHidden/>
              </w:rPr>
            </w:r>
            <w:r>
              <w:rPr>
                <w:noProof/>
                <w:webHidden/>
              </w:rPr>
              <w:fldChar w:fldCharType="separate"/>
            </w:r>
            <w:r>
              <w:rPr>
                <w:noProof/>
                <w:webHidden/>
              </w:rPr>
              <w:t>46</w:t>
            </w:r>
            <w:r>
              <w:rPr>
                <w:noProof/>
                <w:webHidden/>
              </w:rPr>
              <w:fldChar w:fldCharType="end"/>
            </w:r>
          </w:hyperlink>
        </w:p>
        <w:p w14:paraId="6D2C9EB8" w14:textId="3D8B6D00" w:rsidR="006A7931" w:rsidRDefault="006A7931">
          <w:pPr>
            <w:pStyle w:val="TOC2"/>
            <w:tabs>
              <w:tab w:val="right" w:leader="dot" w:pos="10456"/>
            </w:tabs>
            <w:rPr>
              <w:rFonts w:eastAsiaTheme="minorEastAsia" w:cstheme="minorBidi"/>
              <w:b w:val="0"/>
              <w:bCs w:val="0"/>
              <w:noProof/>
              <w:szCs w:val="22"/>
            </w:rPr>
          </w:pPr>
          <w:hyperlink w:anchor="_Toc195282888" w:history="1">
            <w:r w:rsidRPr="00AD1E34">
              <w:rPr>
                <w:rStyle w:val="Hyperlink"/>
                <w:noProof/>
              </w:rPr>
              <w:t>FORM:LOGIN PAGE</w:t>
            </w:r>
            <w:r>
              <w:rPr>
                <w:noProof/>
                <w:webHidden/>
              </w:rPr>
              <w:tab/>
            </w:r>
            <w:r>
              <w:rPr>
                <w:noProof/>
                <w:webHidden/>
              </w:rPr>
              <w:fldChar w:fldCharType="begin"/>
            </w:r>
            <w:r>
              <w:rPr>
                <w:noProof/>
                <w:webHidden/>
              </w:rPr>
              <w:instrText xml:space="preserve"> PAGEREF _Toc195282888 \h </w:instrText>
            </w:r>
            <w:r>
              <w:rPr>
                <w:noProof/>
                <w:webHidden/>
              </w:rPr>
            </w:r>
            <w:r>
              <w:rPr>
                <w:noProof/>
                <w:webHidden/>
              </w:rPr>
              <w:fldChar w:fldCharType="separate"/>
            </w:r>
            <w:r>
              <w:rPr>
                <w:noProof/>
                <w:webHidden/>
              </w:rPr>
              <w:t>46</w:t>
            </w:r>
            <w:r>
              <w:rPr>
                <w:noProof/>
                <w:webHidden/>
              </w:rPr>
              <w:fldChar w:fldCharType="end"/>
            </w:r>
          </w:hyperlink>
        </w:p>
        <w:p w14:paraId="63D1DE38" w14:textId="40FBBE18" w:rsidR="006A7931" w:rsidRDefault="006A7931">
          <w:pPr>
            <w:pStyle w:val="TOC2"/>
            <w:tabs>
              <w:tab w:val="right" w:leader="dot" w:pos="10456"/>
            </w:tabs>
            <w:rPr>
              <w:rFonts w:eastAsiaTheme="minorEastAsia" w:cstheme="minorBidi"/>
              <w:b w:val="0"/>
              <w:bCs w:val="0"/>
              <w:noProof/>
              <w:szCs w:val="22"/>
            </w:rPr>
          </w:pPr>
          <w:hyperlink w:anchor="_Toc195282889" w:history="1">
            <w:r w:rsidRPr="00AD1E34">
              <w:rPr>
                <w:rStyle w:val="Hyperlink"/>
                <w:noProof/>
              </w:rPr>
              <w:t>FROMS:CUSTOMERS</w:t>
            </w:r>
            <w:r>
              <w:rPr>
                <w:noProof/>
                <w:webHidden/>
              </w:rPr>
              <w:tab/>
            </w:r>
            <w:r>
              <w:rPr>
                <w:noProof/>
                <w:webHidden/>
              </w:rPr>
              <w:fldChar w:fldCharType="begin"/>
            </w:r>
            <w:r>
              <w:rPr>
                <w:noProof/>
                <w:webHidden/>
              </w:rPr>
              <w:instrText xml:space="preserve"> PAGEREF _Toc195282889 \h </w:instrText>
            </w:r>
            <w:r>
              <w:rPr>
                <w:noProof/>
                <w:webHidden/>
              </w:rPr>
            </w:r>
            <w:r>
              <w:rPr>
                <w:noProof/>
                <w:webHidden/>
              </w:rPr>
              <w:fldChar w:fldCharType="separate"/>
            </w:r>
            <w:r>
              <w:rPr>
                <w:noProof/>
                <w:webHidden/>
              </w:rPr>
              <w:t>49</w:t>
            </w:r>
            <w:r>
              <w:rPr>
                <w:noProof/>
                <w:webHidden/>
              </w:rPr>
              <w:fldChar w:fldCharType="end"/>
            </w:r>
          </w:hyperlink>
        </w:p>
        <w:p w14:paraId="05470169" w14:textId="75CB738F" w:rsidR="006A7931" w:rsidRDefault="006A7931">
          <w:pPr>
            <w:pStyle w:val="TOC2"/>
            <w:tabs>
              <w:tab w:val="right" w:leader="dot" w:pos="10456"/>
            </w:tabs>
            <w:rPr>
              <w:rFonts w:eastAsiaTheme="minorEastAsia" w:cstheme="minorBidi"/>
              <w:b w:val="0"/>
              <w:bCs w:val="0"/>
              <w:noProof/>
              <w:szCs w:val="22"/>
            </w:rPr>
          </w:pPr>
          <w:hyperlink w:anchor="_Toc195282890" w:history="1">
            <w:r w:rsidRPr="00AD1E34">
              <w:rPr>
                <w:rStyle w:val="Hyperlink"/>
                <w:noProof/>
              </w:rPr>
              <w:t>FORMS:ORDER</w:t>
            </w:r>
            <w:r>
              <w:rPr>
                <w:noProof/>
                <w:webHidden/>
              </w:rPr>
              <w:tab/>
            </w:r>
            <w:r>
              <w:rPr>
                <w:noProof/>
                <w:webHidden/>
              </w:rPr>
              <w:fldChar w:fldCharType="begin"/>
            </w:r>
            <w:r>
              <w:rPr>
                <w:noProof/>
                <w:webHidden/>
              </w:rPr>
              <w:instrText xml:space="preserve"> PAGEREF _Toc195282890 \h </w:instrText>
            </w:r>
            <w:r>
              <w:rPr>
                <w:noProof/>
                <w:webHidden/>
              </w:rPr>
            </w:r>
            <w:r>
              <w:rPr>
                <w:noProof/>
                <w:webHidden/>
              </w:rPr>
              <w:fldChar w:fldCharType="separate"/>
            </w:r>
            <w:r>
              <w:rPr>
                <w:noProof/>
                <w:webHidden/>
              </w:rPr>
              <w:t>54</w:t>
            </w:r>
            <w:r>
              <w:rPr>
                <w:noProof/>
                <w:webHidden/>
              </w:rPr>
              <w:fldChar w:fldCharType="end"/>
            </w:r>
          </w:hyperlink>
        </w:p>
        <w:p w14:paraId="100DBE50" w14:textId="45AC8024" w:rsidR="006A7931" w:rsidRDefault="006A7931">
          <w:pPr>
            <w:pStyle w:val="TOC2"/>
            <w:tabs>
              <w:tab w:val="right" w:leader="dot" w:pos="10456"/>
            </w:tabs>
            <w:rPr>
              <w:rFonts w:eastAsiaTheme="minorEastAsia" w:cstheme="minorBidi"/>
              <w:b w:val="0"/>
              <w:bCs w:val="0"/>
              <w:noProof/>
              <w:szCs w:val="22"/>
            </w:rPr>
          </w:pPr>
          <w:hyperlink w:anchor="_Toc195282891" w:history="1">
            <w:r w:rsidRPr="00AD1E34">
              <w:rPr>
                <w:rStyle w:val="Hyperlink"/>
                <w:noProof/>
              </w:rPr>
              <w:t>FORMS:PRODUCT</w:t>
            </w:r>
            <w:r>
              <w:rPr>
                <w:noProof/>
                <w:webHidden/>
              </w:rPr>
              <w:tab/>
            </w:r>
            <w:r>
              <w:rPr>
                <w:noProof/>
                <w:webHidden/>
              </w:rPr>
              <w:fldChar w:fldCharType="begin"/>
            </w:r>
            <w:r>
              <w:rPr>
                <w:noProof/>
                <w:webHidden/>
              </w:rPr>
              <w:instrText xml:space="preserve"> PAGEREF _Toc195282891 \h </w:instrText>
            </w:r>
            <w:r>
              <w:rPr>
                <w:noProof/>
                <w:webHidden/>
              </w:rPr>
            </w:r>
            <w:r>
              <w:rPr>
                <w:noProof/>
                <w:webHidden/>
              </w:rPr>
              <w:fldChar w:fldCharType="separate"/>
            </w:r>
            <w:r>
              <w:rPr>
                <w:noProof/>
                <w:webHidden/>
              </w:rPr>
              <w:t>59</w:t>
            </w:r>
            <w:r>
              <w:rPr>
                <w:noProof/>
                <w:webHidden/>
              </w:rPr>
              <w:fldChar w:fldCharType="end"/>
            </w:r>
          </w:hyperlink>
        </w:p>
        <w:p w14:paraId="7A4ABA22" w14:textId="634858D4" w:rsidR="006A7931" w:rsidRDefault="006A7931">
          <w:pPr>
            <w:pStyle w:val="TOC2"/>
            <w:tabs>
              <w:tab w:val="right" w:leader="dot" w:pos="10456"/>
            </w:tabs>
            <w:rPr>
              <w:rFonts w:eastAsiaTheme="minorEastAsia" w:cstheme="minorBidi"/>
              <w:b w:val="0"/>
              <w:bCs w:val="0"/>
              <w:noProof/>
              <w:szCs w:val="22"/>
            </w:rPr>
          </w:pPr>
          <w:hyperlink w:anchor="_Toc195282892" w:history="1">
            <w:r w:rsidRPr="00AD1E34">
              <w:rPr>
                <w:rStyle w:val="Hyperlink"/>
                <w:noProof/>
              </w:rPr>
              <w:t>FROMS: ALL PAYMENTMETHOD</w:t>
            </w:r>
            <w:r>
              <w:rPr>
                <w:noProof/>
                <w:webHidden/>
              </w:rPr>
              <w:tab/>
            </w:r>
            <w:r>
              <w:rPr>
                <w:noProof/>
                <w:webHidden/>
              </w:rPr>
              <w:fldChar w:fldCharType="begin"/>
            </w:r>
            <w:r>
              <w:rPr>
                <w:noProof/>
                <w:webHidden/>
              </w:rPr>
              <w:instrText xml:space="preserve"> PAGEREF _Toc195282892 \h </w:instrText>
            </w:r>
            <w:r>
              <w:rPr>
                <w:noProof/>
                <w:webHidden/>
              </w:rPr>
            </w:r>
            <w:r>
              <w:rPr>
                <w:noProof/>
                <w:webHidden/>
              </w:rPr>
              <w:fldChar w:fldCharType="separate"/>
            </w:r>
            <w:r>
              <w:rPr>
                <w:noProof/>
                <w:webHidden/>
              </w:rPr>
              <w:t>65</w:t>
            </w:r>
            <w:r>
              <w:rPr>
                <w:noProof/>
                <w:webHidden/>
              </w:rPr>
              <w:fldChar w:fldCharType="end"/>
            </w:r>
          </w:hyperlink>
        </w:p>
        <w:p w14:paraId="1FD39799" w14:textId="5723067B" w:rsidR="006A7931" w:rsidRDefault="006A7931">
          <w:pPr>
            <w:pStyle w:val="TOC2"/>
            <w:tabs>
              <w:tab w:val="right" w:leader="dot" w:pos="10456"/>
            </w:tabs>
            <w:rPr>
              <w:rFonts w:eastAsiaTheme="minorEastAsia" w:cstheme="minorBidi"/>
              <w:b w:val="0"/>
              <w:bCs w:val="0"/>
              <w:noProof/>
              <w:szCs w:val="22"/>
            </w:rPr>
          </w:pPr>
          <w:hyperlink w:anchor="_Toc195282893" w:history="1">
            <w:r w:rsidRPr="00AD1E34">
              <w:rPr>
                <w:rStyle w:val="Hyperlink"/>
                <w:noProof/>
              </w:rPr>
              <w:t>FORMS:ORDER RECEIPTS</w:t>
            </w:r>
            <w:r>
              <w:rPr>
                <w:noProof/>
                <w:webHidden/>
              </w:rPr>
              <w:tab/>
            </w:r>
            <w:r>
              <w:rPr>
                <w:noProof/>
                <w:webHidden/>
              </w:rPr>
              <w:fldChar w:fldCharType="begin"/>
            </w:r>
            <w:r>
              <w:rPr>
                <w:noProof/>
                <w:webHidden/>
              </w:rPr>
              <w:instrText xml:space="preserve"> PAGEREF _Toc195282893 \h </w:instrText>
            </w:r>
            <w:r>
              <w:rPr>
                <w:noProof/>
                <w:webHidden/>
              </w:rPr>
            </w:r>
            <w:r>
              <w:rPr>
                <w:noProof/>
                <w:webHidden/>
              </w:rPr>
              <w:fldChar w:fldCharType="separate"/>
            </w:r>
            <w:r>
              <w:rPr>
                <w:noProof/>
                <w:webHidden/>
              </w:rPr>
              <w:t>69</w:t>
            </w:r>
            <w:r>
              <w:rPr>
                <w:noProof/>
                <w:webHidden/>
              </w:rPr>
              <w:fldChar w:fldCharType="end"/>
            </w:r>
          </w:hyperlink>
        </w:p>
        <w:p w14:paraId="136B9C21" w14:textId="6DD0A70B" w:rsidR="006A7931" w:rsidRDefault="006A7931">
          <w:pPr>
            <w:pStyle w:val="TOC1"/>
            <w:tabs>
              <w:tab w:val="right" w:leader="dot" w:pos="10456"/>
            </w:tabs>
            <w:rPr>
              <w:rFonts w:eastAsiaTheme="minorEastAsia" w:cstheme="minorBidi"/>
              <w:b w:val="0"/>
              <w:bCs w:val="0"/>
              <w:i w:val="0"/>
              <w:iCs w:val="0"/>
              <w:noProof/>
              <w:sz w:val="22"/>
              <w:szCs w:val="22"/>
            </w:rPr>
          </w:pPr>
          <w:hyperlink w:anchor="_Toc195282894" w:history="1">
            <w:r w:rsidRPr="00AD1E34">
              <w:rPr>
                <w:rStyle w:val="Hyperlink"/>
                <w:noProof/>
              </w:rPr>
              <w:t>Implementation details</w:t>
            </w:r>
            <w:r>
              <w:rPr>
                <w:noProof/>
                <w:webHidden/>
              </w:rPr>
              <w:tab/>
            </w:r>
            <w:r>
              <w:rPr>
                <w:noProof/>
                <w:webHidden/>
              </w:rPr>
              <w:fldChar w:fldCharType="begin"/>
            </w:r>
            <w:r>
              <w:rPr>
                <w:noProof/>
                <w:webHidden/>
              </w:rPr>
              <w:instrText xml:space="preserve"> PAGEREF _Toc195282894 \h </w:instrText>
            </w:r>
            <w:r>
              <w:rPr>
                <w:noProof/>
                <w:webHidden/>
              </w:rPr>
            </w:r>
            <w:r>
              <w:rPr>
                <w:noProof/>
                <w:webHidden/>
              </w:rPr>
              <w:fldChar w:fldCharType="separate"/>
            </w:r>
            <w:r>
              <w:rPr>
                <w:noProof/>
                <w:webHidden/>
              </w:rPr>
              <w:t>72</w:t>
            </w:r>
            <w:r>
              <w:rPr>
                <w:noProof/>
                <w:webHidden/>
              </w:rPr>
              <w:fldChar w:fldCharType="end"/>
            </w:r>
          </w:hyperlink>
        </w:p>
        <w:p w14:paraId="225165C6" w14:textId="317DAB98" w:rsidR="006A7931" w:rsidRDefault="006A7931">
          <w:pPr>
            <w:pStyle w:val="TOC2"/>
            <w:tabs>
              <w:tab w:val="right" w:leader="dot" w:pos="10456"/>
            </w:tabs>
            <w:rPr>
              <w:rFonts w:eastAsiaTheme="minorEastAsia" w:cstheme="minorBidi"/>
              <w:b w:val="0"/>
              <w:bCs w:val="0"/>
              <w:noProof/>
              <w:szCs w:val="22"/>
            </w:rPr>
          </w:pPr>
          <w:hyperlink w:anchor="_Toc195282895" w:history="1">
            <w:r w:rsidRPr="00AD1E34">
              <w:rPr>
                <w:rStyle w:val="Hyperlink"/>
                <w:noProof/>
              </w:rPr>
              <w:t>Software used:</w:t>
            </w:r>
            <w:r>
              <w:rPr>
                <w:noProof/>
                <w:webHidden/>
              </w:rPr>
              <w:tab/>
            </w:r>
            <w:r>
              <w:rPr>
                <w:noProof/>
                <w:webHidden/>
              </w:rPr>
              <w:fldChar w:fldCharType="begin"/>
            </w:r>
            <w:r>
              <w:rPr>
                <w:noProof/>
                <w:webHidden/>
              </w:rPr>
              <w:instrText xml:space="preserve"> PAGEREF _Toc195282895 \h </w:instrText>
            </w:r>
            <w:r>
              <w:rPr>
                <w:noProof/>
                <w:webHidden/>
              </w:rPr>
            </w:r>
            <w:r>
              <w:rPr>
                <w:noProof/>
                <w:webHidden/>
              </w:rPr>
              <w:fldChar w:fldCharType="separate"/>
            </w:r>
            <w:r>
              <w:rPr>
                <w:noProof/>
                <w:webHidden/>
              </w:rPr>
              <w:t>72</w:t>
            </w:r>
            <w:r>
              <w:rPr>
                <w:noProof/>
                <w:webHidden/>
              </w:rPr>
              <w:fldChar w:fldCharType="end"/>
            </w:r>
          </w:hyperlink>
        </w:p>
        <w:p w14:paraId="27BA10DB" w14:textId="5EAD0692" w:rsidR="006A7931" w:rsidRDefault="006A7931">
          <w:pPr>
            <w:pStyle w:val="TOC2"/>
            <w:tabs>
              <w:tab w:val="right" w:leader="dot" w:pos="10456"/>
            </w:tabs>
            <w:rPr>
              <w:rFonts w:eastAsiaTheme="minorEastAsia" w:cstheme="minorBidi"/>
              <w:b w:val="0"/>
              <w:bCs w:val="0"/>
              <w:noProof/>
              <w:szCs w:val="22"/>
            </w:rPr>
          </w:pPr>
          <w:hyperlink w:anchor="_Toc195282896" w:history="1">
            <w:r w:rsidRPr="00AD1E34">
              <w:rPr>
                <w:rStyle w:val="Hyperlink"/>
                <w:noProof/>
              </w:rPr>
              <w:t>Source of data:</w:t>
            </w:r>
            <w:r>
              <w:rPr>
                <w:noProof/>
                <w:webHidden/>
              </w:rPr>
              <w:tab/>
            </w:r>
            <w:r>
              <w:rPr>
                <w:noProof/>
                <w:webHidden/>
              </w:rPr>
              <w:fldChar w:fldCharType="begin"/>
            </w:r>
            <w:r>
              <w:rPr>
                <w:noProof/>
                <w:webHidden/>
              </w:rPr>
              <w:instrText xml:space="preserve"> PAGEREF _Toc195282896 \h </w:instrText>
            </w:r>
            <w:r>
              <w:rPr>
                <w:noProof/>
                <w:webHidden/>
              </w:rPr>
            </w:r>
            <w:r>
              <w:rPr>
                <w:noProof/>
                <w:webHidden/>
              </w:rPr>
              <w:fldChar w:fldCharType="separate"/>
            </w:r>
            <w:r>
              <w:rPr>
                <w:noProof/>
                <w:webHidden/>
              </w:rPr>
              <w:t>73</w:t>
            </w:r>
            <w:r>
              <w:rPr>
                <w:noProof/>
                <w:webHidden/>
              </w:rPr>
              <w:fldChar w:fldCharType="end"/>
            </w:r>
          </w:hyperlink>
        </w:p>
        <w:p w14:paraId="282576AE" w14:textId="7435FD5D" w:rsidR="006A7931" w:rsidRDefault="006A7931">
          <w:pPr>
            <w:pStyle w:val="TOC1"/>
            <w:tabs>
              <w:tab w:val="right" w:leader="dot" w:pos="10456"/>
            </w:tabs>
            <w:rPr>
              <w:rFonts w:eastAsiaTheme="minorEastAsia" w:cstheme="minorBidi"/>
              <w:b w:val="0"/>
              <w:bCs w:val="0"/>
              <w:i w:val="0"/>
              <w:iCs w:val="0"/>
              <w:noProof/>
              <w:sz w:val="22"/>
              <w:szCs w:val="22"/>
            </w:rPr>
          </w:pPr>
          <w:hyperlink w:anchor="_Toc195282897" w:history="1">
            <w:r w:rsidRPr="00AD1E34">
              <w:rPr>
                <w:rStyle w:val="Hyperlink"/>
                <w:noProof/>
              </w:rPr>
              <w:t>Difficulties</w:t>
            </w:r>
            <w:r>
              <w:rPr>
                <w:noProof/>
                <w:webHidden/>
              </w:rPr>
              <w:tab/>
            </w:r>
            <w:r>
              <w:rPr>
                <w:noProof/>
                <w:webHidden/>
              </w:rPr>
              <w:fldChar w:fldCharType="begin"/>
            </w:r>
            <w:r>
              <w:rPr>
                <w:noProof/>
                <w:webHidden/>
              </w:rPr>
              <w:instrText xml:space="preserve"> PAGEREF _Toc195282897 \h </w:instrText>
            </w:r>
            <w:r>
              <w:rPr>
                <w:noProof/>
                <w:webHidden/>
              </w:rPr>
            </w:r>
            <w:r>
              <w:rPr>
                <w:noProof/>
                <w:webHidden/>
              </w:rPr>
              <w:fldChar w:fldCharType="separate"/>
            </w:r>
            <w:r>
              <w:rPr>
                <w:noProof/>
                <w:webHidden/>
              </w:rPr>
              <w:t>73</w:t>
            </w:r>
            <w:r>
              <w:rPr>
                <w:noProof/>
                <w:webHidden/>
              </w:rPr>
              <w:fldChar w:fldCharType="end"/>
            </w:r>
          </w:hyperlink>
        </w:p>
        <w:p w14:paraId="4046B1E0" w14:textId="257D487A" w:rsidR="006A7931" w:rsidRDefault="006A7931">
          <w:pPr>
            <w:pStyle w:val="TOC2"/>
            <w:tabs>
              <w:tab w:val="right" w:leader="dot" w:pos="10456"/>
            </w:tabs>
            <w:rPr>
              <w:rFonts w:eastAsiaTheme="minorEastAsia" w:cstheme="minorBidi"/>
              <w:b w:val="0"/>
              <w:bCs w:val="0"/>
              <w:noProof/>
              <w:szCs w:val="22"/>
            </w:rPr>
          </w:pPr>
          <w:hyperlink w:anchor="_Toc195282898" w:history="1">
            <w:r w:rsidRPr="00AD1E34">
              <w:rPr>
                <w:rStyle w:val="Hyperlink"/>
                <w:noProof/>
              </w:rPr>
              <w:t>Design phase:</w:t>
            </w:r>
            <w:r>
              <w:rPr>
                <w:noProof/>
                <w:webHidden/>
              </w:rPr>
              <w:tab/>
            </w:r>
            <w:r>
              <w:rPr>
                <w:noProof/>
                <w:webHidden/>
              </w:rPr>
              <w:fldChar w:fldCharType="begin"/>
            </w:r>
            <w:r>
              <w:rPr>
                <w:noProof/>
                <w:webHidden/>
              </w:rPr>
              <w:instrText xml:space="preserve"> PAGEREF _Toc195282898 \h </w:instrText>
            </w:r>
            <w:r>
              <w:rPr>
                <w:noProof/>
                <w:webHidden/>
              </w:rPr>
            </w:r>
            <w:r>
              <w:rPr>
                <w:noProof/>
                <w:webHidden/>
              </w:rPr>
              <w:fldChar w:fldCharType="separate"/>
            </w:r>
            <w:r>
              <w:rPr>
                <w:noProof/>
                <w:webHidden/>
              </w:rPr>
              <w:t>73</w:t>
            </w:r>
            <w:r>
              <w:rPr>
                <w:noProof/>
                <w:webHidden/>
              </w:rPr>
              <w:fldChar w:fldCharType="end"/>
            </w:r>
          </w:hyperlink>
        </w:p>
        <w:p w14:paraId="7322AED8" w14:textId="2D257819" w:rsidR="006A7931" w:rsidRDefault="006A7931">
          <w:pPr>
            <w:pStyle w:val="TOC2"/>
            <w:tabs>
              <w:tab w:val="right" w:leader="dot" w:pos="10456"/>
            </w:tabs>
            <w:rPr>
              <w:rFonts w:eastAsiaTheme="minorEastAsia" w:cstheme="minorBidi"/>
              <w:b w:val="0"/>
              <w:bCs w:val="0"/>
              <w:noProof/>
              <w:szCs w:val="22"/>
            </w:rPr>
          </w:pPr>
          <w:hyperlink w:anchor="_Toc195282899" w:history="1">
            <w:r w:rsidRPr="00AD1E34">
              <w:rPr>
                <w:rStyle w:val="Hyperlink"/>
                <w:noProof/>
              </w:rPr>
              <w:t>Implementation phase:</w:t>
            </w:r>
            <w:r>
              <w:rPr>
                <w:noProof/>
                <w:webHidden/>
              </w:rPr>
              <w:tab/>
            </w:r>
            <w:r>
              <w:rPr>
                <w:noProof/>
                <w:webHidden/>
              </w:rPr>
              <w:fldChar w:fldCharType="begin"/>
            </w:r>
            <w:r>
              <w:rPr>
                <w:noProof/>
                <w:webHidden/>
              </w:rPr>
              <w:instrText xml:space="preserve"> PAGEREF _Toc195282899 \h </w:instrText>
            </w:r>
            <w:r>
              <w:rPr>
                <w:noProof/>
                <w:webHidden/>
              </w:rPr>
            </w:r>
            <w:r>
              <w:rPr>
                <w:noProof/>
                <w:webHidden/>
              </w:rPr>
              <w:fldChar w:fldCharType="separate"/>
            </w:r>
            <w:r>
              <w:rPr>
                <w:noProof/>
                <w:webHidden/>
              </w:rPr>
              <w:t>73</w:t>
            </w:r>
            <w:r>
              <w:rPr>
                <w:noProof/>
                <w:webHidden/>
              </w:rPr>
              <w:fldChar w:fldCharType="end"/>
            </w:r>
          </w:hyperlink>
        </w:p>
        <w:p w14:paraId="149A97D2" w14:textId="14F932A2" w:rsidR="006A7931" w:rsidRDefault="006A7931">
          <w:pPr>
            <w:pStyle w:val="TOC2"/>
            <w:tabs>
              <w:tab w:val="right" w:leader="dot" w:pos="10456"/>
            </w:tabs>
            <w:rPr>
              <w:rFonts w:eastAsiaTheme="minorEastAsia" w:cstheme="minorBidi"/>
              <w:b w:val="0"/>
              <w:bCs w:val="0"/>
              <w:noProof/>
              <w:szCs w:val="22"/>
            </w:rPr>
          </w:pPr>
          <w:hyperlink w:anchor="_Toc195282900" w:history="1">
            <w:r w:rsidRPr="00AD1E34">
              <w:rPr>
                <w:rStyle w:val="Hyperlink"/>
                <w:noProof/>
              </w:rPr>
              <w:t>Lessons learnt</w:t>
            </w:r>
            <w:r>
              <w:rPr>
                <w:noProof/>
                <w:webHidden/>
              </w:rPr>
              <w:tab/>
            </w:r>
            <w:r>
              <w:rPr>
                <w:noProof/>
                <w:webHidden/>
              </w:rPr>
              <w:fldChar w:fldCharType="begin"/>
            </w:r>
            <w:r>
              <w:rPr>
                <w:noProof/>
                <w:webHidden/>
              </w:rPr>
              <w:instrText xml:space="preserve"> PAGEREF _Toc195282900 \h </w:instrText>
            </w:r>
            <w:r>
              <w:rPr>
                <w:noProof/>
                <w:webHidden/>
              </w:rPr>
            </w:r>
            <w:r>
              <w:rPr>
                <w:noProof/>
                <w:webHidden/>
              </w:rPr>
              <w:fldChar w:fldCharType="separate"/>
            </w:r>
            <w:r>
              <w:rPr>
                <w:noProof/>
                <w:webHidden/>
              </w:rPr>
              <w:t>73</w:t>
            </w:r>
            <w:r>
              <w:rPr>
                <w:noProof/>
                <w:webHidden/>
              </w:rPr>
              <w:fldChar w:fldCharType="end"/>
            </w:r>
          </w:hyperlink>
        </w:p>
        <w:p w14:paraId="09BF16CE" w14:textId="786B10CB" w:rsidR="006A7931" w:rsidRDefault="006A7931">
          <w:pPr>
            <w:pStyle w:val="TOC1"/>
            <w:tabs>
              <w:tab w:val="right" w:leader="dot" w:pos="10456"/>
            </w:tabs>
            <w:rPr>
              <w:rFonts w:eastAsiaTheme="minorEastAsia" w:cstheme="minorBidi"/>
              <w:b w:val="0"/>
              <w:bCs w:val="0"/>
              <w:i w:val="0"/>
              <w:iCs w:val="0"/>
              <w:noProof/>
              <w:sz w:val="22"/>
              <w:szCs w:val="22"/>
            </w:rPr>
          </w:pPr>
          <w:hyperlink w:anchor="_Toc195282901" w:history="1">
            <w:r w:rsidRPr="00AD1E34">
              <w:rPr>
                <w:rStyle w:val="Hyperlink"/>
                <w:noProof/>
              </w:rPr>
              <w:t>Work distribution list</w:t>
            </w:r>
            <w:r>
              <w:rPr>
                <w:noProof/>
                <w:webHidden/>
              </w:rPr>
              <w:tab/>
            </w:r>
            <w:r>
              <w:rPr>
                <w:noProof/>
                <w:webHidden/>
              </w:rPr>
              <w:fldChar w:fldCharType="begin"/>
            </w:r>
            <w:r>
              <w:rPr>
                <w:noProof/>
                <w:webHidden/>
              </w:rPr>
              <w:instrText xml:space="preserve"> PAGEREF _Toc195282901 \h </w:instrText>
            </w:r>
            <w:r>
              <w:rPr>
                <w:noProof/>
                <w:webHidden/>
              </w:rPr>
            </w:r>
            <w:r>
              <w:rPr>
                <w:noProof/>
                <w:webHidden/>
              </w:rPr>
              <w:fldChar w:fldCharType="separate"/>
            </w:r>
            <w:r>
              <w:rPr>
                <w:noProof/>
                <w:webHidden/>
              </w:rPr>
              <w:t>74</w:t>
            </w:r>
            <w:r>
              <w:rPr>
                <w:noProof/>
                <w:webHidden/>
              </w:rPr>
              <w:fldChar w:fldCharType="end"/>
            </w:r>
          </w:hyperlink>
        </w:p>
        <w:p w14:paraId="02DA8334" w14:textId="286437DF" w:rsidR="006A7931" w:rsidRDefault="006A7931">
          <w:pPr>
            <w:pStyle w:val="TOC1"/>
            <w:tabs>
              <w:tab w:val="right" w:leader="dot" w:pos="10456"/>
            </w:tabs>
            <w:rPr>
              <w:rFonts w:eastAsiaTheme="minorEastAsia" w:cstheme="minorBidi"/>
              <w:b w:val="0"/>
              <w:bCs w:val="0"/>
              <w:i w:val="0"/>
              <w:iCs w:val="0"/>
              <w:noProof/>
              <w:sz w:val="22"/>
              <w:szCs w:val="22"/>
            </w:rPr>
          </w:pPr>
          <w:hyperlink w:anchor="_Toc195282902" w:history="1">
            <w:r w:rsidRPr="00AD1E34">
              <w:rPr>
                <w:rStyle w:val="Hyperlink"/>
                <w:noProof/>
              </w:rPr>
              <w:t>Conclusion</w:t>
            </w:r>
            <w:r>
              <w:rPr>
                <w:noProof/>
                <w:webHidden/>
              </w:rPr>
              <w:tab/>
            </w:r>
            <w:r>
              <w:rPr>
                <w:noProof/>
                <w:webHidden/>
              </w:rPr>
              <w:fldChar w:fldCharType="begin"/>
            </w:r>
            <w:r>
              <w:rPr>
                <w:noProof/>
                <w:webHidden/>
              </w:rPr>
              <w:instrText xml:space="preserve"> PAGEREF _Toc195282902 \h </w:instrText>
            </w:r>
            <w:r>
              <w:rPr>
                <w:noProof/>
                <w:webHidden/>
              </w:rPr>
            </w:r>
            <w:r>
              <w:rPr>
                <w:noProof/>
                <w:webHidden/>
              </w:rPr>
              <w:fldChar w:fldCharType="separate"/>
            </w:r>
            <w:r>
              <w:rPr>
                <w:noProof/>
                <w:webHidden/>
              </w:rPr>
              <w:t>74</w:t>
            </w:r>
            <w:r>
              <w:rPr>
                <w:noProof/>
                <w:webHidden/>
              </w:rPr>
              <w:fldChar w:fldCharType="end"/>
            </w:r>
          </w:hyperlink>
        </w:p>
        <w:p w14:paraId="13E8155F" w14:textId="6DFE3209" w:rsidR="006A7931" w:rsidRDefault="006A7931">
          <w:pPr>
            <w:pStyle w:val="TOC1"/>
            <w:tabs>
              <w:tab w:val="right" w:leader="dot" w:pos="10456"/>
            </w:tabs>
            <w:rPr>
              <w:rFonts w:eastAsiaTheme="minorEastAsia" w:cstheme="minorBidi"/>
              <w:b w:val="0"/>
              <w:bCs w:val="0"/>
              <w:i w:val="0"/>
              <w:iCs w:val="0"/>
              <w:noProof/>
              <w:sz w:val="22"/>
              <w:szCs w:val="22"/>
            </w:rPr>
          </w:pPr>
          <w:hyperlink w:anchor="_Toc195282903" w:history="1">
            <w:r w:rsidRPr="00AD1E34">
              <w:rPr>
                <w:rStyle w:val="Hyperlink"/>
                <w:noProof/>
              </w:rPr>
              <w:t>Reference</w:t>
            </w:r>
            <w:r>
              <w:rPr>
                <w:noProof/>
                <w:webHidden/>
              </w:rPr>
              <w:tab/>
            </w:r>
            <w:r>
              <w:rPr>
                <w:noProof/>
                <w:webHidden/>
              </w:rPr>
              <w:fldChar w:fldCharType="begin"/>
            </w:r>
            <w:r>
              <w:rPr>
                <w:noProof/>
                <w:webHidden/>
              </w:rPr>
              <w:instrText xml:space="preserve"> PAGEREF _Toc195282903 \h </w:instrText>
            </w:r>
            <w:r>
              <w:rPr>
                <w:noProof/>
                <w:webHidden/>
              </w:rPr>
            </w:r>
            <w:r>
              <w:rPr>
                <w:noProof/>
                <w:webHidden/>
              </w:rPr>
              <w:fldChar w:fldCharType="separate"/>
            </w:r>
            <w:r>
              <w:rPr>
                <w:noProof/>
                <w:webHidden/>
              </w:rPr>
              <w:t>75</w:t>
            </w:r>
            <w:r>
              <w:rPr>
                <w:noProof/>
                <w:webHidden/>
              </w:rPr>
              <w:fldChar w:fldCharType="end"/>
            </w:r>
          </w:hyperlink>
        </w:p>
        <w:p w14:paraId="06DF616D" w14:textId="73E0FE60" w:rsidR="00A9462C" w:rsidRDefault="00A9462C">
          <w:r>
            <w:rPr>
              <w:b/>
              <w:bCs/>
              <w:noProof/>
            </w:rPr>
            <w:fldChar w:fldCharType="end"/>
          </w:r>
        </w:p>
      </w:sdtContent>
    </w:sdt>
    <w:p w14:paraId="467BA016" w14:textId="347C46F9" w:rsidR="174D2556" w:rsidRDefault="174D2556"/>
    <w:p w14:paraId="5872CA1E" w14:textId="77777777" w:rsidR="00781C4B" w:rsidRDefault="00781C4B"/>
    <w:p w14:paraId="2F013563" w14:textId="77777777" w:rsidR="00781C4B" w:rsidRDefault="00781C4B"/>
    <w:p w14:paraId="2E2BE56D" w14:textId="77777777" w:rsidR="00A47706" w:rsidRDefault="00A47706">
      <w:pPr>
        <w:spacing w:after="200" w:line="276" w:lineRule="auto"/>
      </w:pPr>
      <w:r>
        <w:br w:type="page"/>
      </w:r>
    </w:p>
    <w:p w14:paraId="41A071CB" w14:textId="77777777" w:rsidR="00EA0439" w:rsidRDefault="00EA0439" w:rsidP="00EA0439"/>
    <w:p w14:paraId="2937F66E" w14:textId="77777777" w:rsidR="00781C4B" w:rsidRDefault="00781C4B"/>
    <w:p w14:paraId="1FEE70E2" w14:textId="77777777" w:rsidR="00781C4B" w:rsidRDefault="00781C4B" w:rsidP="0098190D">
      <w:pPr>
        <w:spacing w:after="200" w:line="276" w:lineRule="auto"/>
      </w:pPr>
    </w:p>
    <w:p w14:paraId="607B1512" w14:textId="542409FE" w:rsidR="009B1CB5" w:rsidRPr="008449FE" w:rsidRDefault="009D329A" w:rsidP="00781C4B">
      <w:pPr>
        <w:pStyle w:val="Heading1"/>
      </w:pPr>
      <w:bookmarkStart w:id="3" w:name="_Toc195282855"/>
      <w:r w:rsidRPr="008449FE">
        <w:t>Introduction</w:t>
      </w:r>
      <w:bookmarkEnd w:id="0"/>
      <w:bookmarkEnd w:id="3"/>
    </w:p>
    <w:p w14:paraId="09F55950" w14:textId="6D51B869" w:rsidR="00D91305" w:rsidRPr="00D91305" w:rsidRDefault="00D91305" w:rsidP="00781C4B">
      <w:pPr>
        <w:ind w:firstLine="720"/>
        <w:rPr>
          <w:sz w:val="32"/>
          <w:szCs w:val="32"/>
        </w:rPr>
      </w:pPr>
      <w:r w:rsidRPr="00D91305">
        <w:rPr>
          <w:sz w:val="32"/>
          <w:szCs w:val="32"/>
        </w:rPr>
        <w:t xml:space="preserve">In this project, we chose a management system of B2C platform as the topic of our group, and we would like to create a management system for e-commerce platform that serves HKCC students online shopping service, which is named “CC-store”. </w:t>
      </w:r>
    </w:p>
    <w:p w14:paraId="4F534EE6" w14:textId="361275D3" w:rsidR="00D91305" w:rsidRPr="00D91305" w:rsidRDefault="00D91305" w:rsidP="00781C4B">
      <w:pPr>
        <w:ind w:firstLine="720"/>
        <w:rPr>
          <w:sz w:val="32"/>
          <w:szCs w:val="32"/>
        </w:rPr>
      </w:pPr>
      <w:r w:rsidRPr="00D91305">
        <w:rPr>
          <w:sz w:val="32"/>
          <w:szCs w:val="32"/>
        </w:rPr>
        <w:t>In this online shopping platform, we would like to create a database system to store the online shop records, we intend for our database system to include tables for location, customer, payment, order, products, category data and UserT. The location table will save data about where customers can receive products. The customer table will store the information of users who register on our website. The payment table will save the payment methods available for customers to choose. The order table will store information about the orders selected by customers. The product table will contain all the information about the products offered by the platform. The category table will be used to classify various products, then the UserT table will be stored the username and password of our Login system.</w:t>
      </w:r>
    </w:p>
    <w:p w14:paraId="0D1F5D42" w14:textId="77777777" w:rsidR="00D91305" w:rsidRPr="00D91305" w:rsidRDefault="00D91305" w:rsidP="00781C4B">
      <w:pPr>
        <w:ind w:firstLine="720"/>
        <w:rPr>
          <w:sz w:val="32"/>
          <w:szCs w:val="32"/>
        </w:rPr>
      </w:pPr>
      <w:r w:rsidRPr="00D91305">
        <w:rPr>
          <w:sz w:val="32"/>
          <w:szCs w:val="32"/>
        </w:rPr>
        <w:t>The whole system is designed to provide the control and maintenance for the online shop. All HKCC students would be covered in our online shopping platform.</w:t>
      </w:r>
    </w:p>
    <w:p w14:paraId="2FD62042" w14:textId="6155F27C" w:rsidR="00D91305" w:rsidRPr="00D91305" w:rsidRDefault="00D91305" w:rsidP="00781C4B">
      <w:pPr>
        <w:ind w:firstLine="720"/>
        <w:rPr>
          <w:sz w:val="32"/>
          <w:szCs w:val="32"/>
        </w:rPr>
      </w:pPr>
      <w:r w:rsidRPr="00D91305">
        <w:rPr>
          <w:sz w:val="32"/>
          <w:szCs w:val="32"/>
        </w:rPr>
        <w:t xml:space="preserve">In the database system, all data can be shown for the manager of “CC-store”. In order to mange the online shop more efficient, the system provides manger to query all data in the the online store. For the maintenance of the online shop, we design an interface for maintainer only. In this interface user is not only allowed to query data in the shop but also add or change the data. </w:t>
      </w:r>
      <w:r w:rsidRPr="00D91305">
        <w:rPr>
          <w:sz w:val="32"/>
          <w:szCs w:val="32"/>
        </w:rPr>
        <w:lastRenderedPageBreak/>
        <w:t>Realizing an efficient way for managing and maintaining the database system separately.</w:t>
      </w:r>
    </w:p>
    <w:p w14:paraId="1B58EF14" w14:textId="44A05D84" w:rsidR="008449FE" w:rsidRPr="00D91305" w:rsidRDefault="00D91305" w:rsidP="00781C4B">
      <w:pPr>
        <w:ind w:firstLine="720"/>
        <w:rPr>
          <w:b/>
          <w:bCs/>
          <w:sz w:val="32"/>
          <w:szCs w:val="32"/>
        </w:rPr>
      </w:pPr>
      <w:r w:rsidRPr="00D91305">
        <w:rPr>
          <w:sz w:val="32"/>
          <w:szCs w:val="32"/>
        </w:rPr>
        <w:t>About customer, customer need to pick products they want into an order. After that the order would be saved into our database management system directly. The order contains data of customers, transaction detail, and products. Next, this platform provides serval payment ways for customers to choose. Finally, customers will go to different locations that randomly assigned by system to receive all the ordered products.</w:t>
      </w:r>
    </w:p>
    <w:p w14:paraId="05E74505" w14:textId="37468AC9" w:rsidR="00E44DCA" w:rsidRPr="008449FE" w:rsidRDefault="00E44DCA" w:rsidP="00781C4B">
      <w:pPr>
        <w:pStyle w:val="Heading1"/>
      </w:pPr>
      <w:bookmarkStart w:id="4" w:name="_Toc178373967"/>
      <w:bookmarkStart w:id="5" w:name="_Toc195282856"/>
      <w:r w:rsidRPr="008449FE">
        <w:t>Business Rule</w:t>
      </w:r>
      <w:bookmarkEnd w:id="4"/>
      <w:bookmarkEnd w:id="5"/>
    </w:p>
    <w:p w14:paraId="2C9FF766" w14:textId="77777777" w:rsidR="00E44DCA" w:rsidRPr="004C6D97" w:rsidRDefault="00E44DCA" w:rsidP="000A680C">
      <w:pPr>
        <w:spacing w:line="360" w:lineRule="auto"/>
        <w:ind w:leftChars="100" w:left="210"/>
        <w:rPr>
          <w:rFonts w:ascii="Times New Roman" w:hAnsi="Times New Roman" w:cs="Times New Roman"/>
          <w:bCs/>
          <w:sz w:val="40"/>
          <w:szCs w:val="40"/>
        </w:rPr>
      </w:pPr>
      <w:r w:rsidRPr="004C6D97">
        <w:rPr>
          <w:rFonts w:ascii="Times New Roman" w:hAnsi="Times New Roman" w:cs="Times New Roman"/>
          <w:sz w:val="40"/>
          <w:szCs w:val="40"/>
        </w:rPr>
        <w:t xml:space="preserve">About the </w:t>
      </w:r>
      <w:r w:rsidRPr="00E504B4">
        <w:rPr>
          <w:rFonts w:ascii="Times New Roman" w:hAnsi="Times New Roman" w:cs="Times New Roman"/>
          <w:b/>
          <w:sz w:val="40"/>
          <w:szCs w:val="40"/>
        </w:rPr>
        <w:t>business rules</w:t>
      </w:r>
      <w:r w:rsidRPr="004C6D97">
        <w:rPr>
          <w:rFonts w:ascii="Times New Roman" w:hAnsi="Times New Roman" w:cs="Times New Roman"/>
          <w:sz w:val="40"/>
          <w:szCs w:val="40"/>
        </w:rPr>
        <w:t xml:space="preserve"> of our platform</w:t>
      </w:r>
      <w:r>
        <w:rPr>
          <w:rFonts w:ascii="Times New Roman" w:hAnsi="Times New Roman" w:cs="Times New Roman"/>
          <w:bCs/>
          <w:sz w:val="40"/>
          <w:szCs w:val="40"/>
        </w:rPr>
        <w:t>:</w:t>
      </w:r>
    </w:p>
    <w:p w14:paraId="08780170" w14:textId="30448BC9" w:rsidR="007244EF" w:rsidRPr="0050646E" w:rsidRDefault="004A6C75" w:rsidP="00E504B4">
      <w:pPr>
        <w:pStyle w:val="ListParagraph"/>
        <w:numPr>
          <w:ilvl w:val="0"/>
          <w:numId w:val="1"/>
        </w:numPr>
        <w:spacing w:after="120" w:line="480" w:lineRule="auto"/>
        <w:rPr>
          <w:rFonts w:ascii="Times New Roman" w:hAnsi="Times New Roman" w:cs="Times New Roman"/>
          <w:sz w:val="32"/>
          <w:szCs w:val="32"/>
        </w:rPr>
      </w:pPr>
      <w:r w:rsidRPr="23B2E75B">
        <w:rPr>
          <w:rFonts w:ascii="Times New Roman" w:hAnsi="Times New Roman" w:cs="Times New Roman"/>
          <w:sz w:val="32"/>
          <w:szCs w:val="32"/>
        </w:rPr>
        <w:t>T</w:t>
      </w:r>
      <w:r w:rsidR="00754C34" w:rsidRPr="23B2E75B">
        <w:rPr>
          <w:rFonts w:ascii="Times New Roman" w:hAnsi="Times New Roman" w:cs="Times New Roman"/>
          <w:sz w:val="32"/>
          <w:szCs w:val="32"/>
        </w:rPr>
        <w:t>able</w:t>
      </w:r>
      <w:r w:rsidRPr="23B2E75B">
        <w:rPr>
          <w:rFonts w:ascii="Times New Roman" w:hAnsi="Times New Roman" w:cs="Times New Roman" w:hint="eastAsia"/>
          <w:sz w:val="32"/>
          <w:szCs w:val="32"/>
        </w:rPr>
        <w:t xml:space="preserve"> </w:t>
      </w:r>
      <w:r w:rsidRPr="23B2E75B">
        <w:rPr>
          <w:rFonts w:ascii="Times New Roman" w:hAnsi="Times New Roman" w:cs="Times New Roman"/>
          <w:b/>
          <w:sz w:val="32"/>
          <w:szCs w:val="32"/>
        </w:rPr>
        <w:t>Customer</w:t>
      </w:r>
      <w:r w:rsidR="00447A17" w:rsidRPr="23B2E75B">
        <w:rPr>
          <w:rFonts w:ascii="Times New Roman" w:hAnsi="Times New Roman" w:cs="Times New Roman"/>
          <w:sz w:val="32"/>
          <w:szCs w:val="32"/>
        </w:rPr>
        <w:t xml:space="preserve"> and </w:t>
      </w:r>
      <w:r w:rsidR="00447A17" w:rsidRPr="23B2E75B">
        <w:rPr>
          <w:rFonts w:ascii="Times New Roman" w:hAnsi="Times New Roman" w:cs="Times New Roman"/>
          <w:b/>
          <w:sz w:val="32"/>
          <w:szCs w:val="32"/>
        </w:rPr>
        <w:t>Order</w:t>
      </w:r>
      <w:r w:rsidR="00447A17" w:rsidRPr="23B2E75B">
        <w:rPr>
          <w:rFonts w:ascii="Times New Roman" w:hAnsi="Times New Roman" w:cs="Times New Roman"/>
          <w:sz w:val="32"/>
          <w:szCs w:val="32"/>
        </w:rPr>
        <w:t xml:space="preserve">: </w:t>
      </w:r>
      <w:r w:rsidR="007244EF" w:rsidRPr="23B2E75B">
        <w:rPr>
          <w:rFonts w:ascii="Times New Roman" w:hAnsi="Times New Roman" w:cs="Times New Roman"/>
          <w:sz w:val="32"/>
          <w:szCs w:val="32"/>
        </w:rPr>
        <w:t>Customer</w:t>
      </w:r>
      <w:r w:rsidR="007B6563" w:rsidRPr="23B2E75B">
        <w:rPr>
          <w:rFonts w:ascii="Times New Roman" w:hAnsi="Times New Roman" w:cs="Times New Roman"/>
          <w:sz w:val="32"/>
          <w:szCs w:val="32"/>
        </w:rPr>
        <w:t xml:space="preserve"> can have one or many orders</w:t>
      </w:r>
      <w:r w:rsidR="00902996" w:rsidRPr="23B2E75B">
        <w:rPr>
          <w:rFonts w:ascii="Times New Roman" w:hAnsi="Times New Roman" w:cs="Times New Roman"/>
          <w:sz w:val="32"/>
          <w:szCs w:val="32"/>
        </w:rPr>
        <w:t xml:space="preserve">, but </w:t>
      </w:r>
      <w:r w:rsidR="003831AA" w:rsidRPr="23B2E75B">
        <w:rPr>
          <w:rFonts w:ascii="Times New Roman" w:hAnsi="Times New Roman" w:cs="Times New Roman"/>
          <w:sz w:val="32"/>
          <w:szCs w:val="32"/>
        </w:rPr>
        <w:t xml:space="preserve">each order </w:t>
      </w:r>
      <w:r w:rsidR="004454AF" w:rsidRPr="23B2E75B">
        <w:rPr>
          <w:rFonts w:ascii="Times New Roman" w:hAnsi="Times New Roman" w:cs="Times New Roman"/>
          <w:sz w:val="32"/>
          <w:szCs w:val="32"/>
        </w:rPr>
        <w:t xml:space="preserve">is only </w:t>
      </w:r>
      <w:r w:rsidR="00852347" w:rsidRPr="23B2E75B">
        <w:rPr>
          <w:rFonts w:ascii="Times New Roman" w:hAnsi="Times New Roman" w:cs="Times New Roman"/>
          <w:sz w:val="32"/>
          <w:szCs w:val="32"/>
        </w:rPr>
        <w:t>given</w:t>
      </w:r>
      <w:r w:rsidR="004454AF" w:rsidRPr="23B2E75B">
        <w:rPr>
          <w:rFonts w:ascii="Times New Roman" w:hAnsi="Times New Roman" w:cs="Times New Roman"/>
          <w:sz w:val="32"/>
          <w:szCs w:val="32"/>
        </w:rPr>
        <w:t xml:space="preserve"> </w:t>
      </w:r>
      <w:r w:rsidR="00BF3CCA" w:rsidRPr="23B2E75B">
        <w:rPr>
          <w:rFonts w:ascii="Times New Roman" w:hAnsi="Times New Roman" w:cs="Times New Roman"/>
          <w:sz w:val="32"/>
          <w:szCs w:val="32"/>
        </w:rPr>
        <w:t xml:space="preserve">by </w:t>
      </w:r>
      <w:r w:rsidR="008A3FA5" w:rsidRPr="23B2E75B">
        <w:rPr>
          <w:rFonts w:ascii="Times New Roman" w:hAnsi="Times New Roman" w:cs="Times New Roman"/>
          <w:sz w:val="32"/>
          <w:szCs w:val="32"/>
        </w:rPr>
        <w:t>one</w:t>
      </w:r>
      <w:r w:rsidR="00BF3CCA" w:rsidRPr="23B2E75B">
        <w:rPr>
          <w:rFonts w:ascii="Times New Roman" w:hAnsi="Times New Roman" w:cs="Times New Roman"/>
          <w:sz w:val="32"/>
          <w:szCs w:val="32"/>
        </w:rPr>
        <w:t xml:space="preserve"> customer</w:t>
      </w:r>
    </w:p>
    <w:p w14:paraId="4F1224A8" w14:textId="7415D690" w:rsidR="00447A17" w:rsidRPr="0050646E" w:rsidRDefault="00447A17" w:rsidP="00E504B4">
      <w:pPr>
        <w:pStyle w:val="ListParagraph"/>
        <w:numPr>
          <w:ilvl w:val="0"/>
          <w:numId w:val="1"/>
        </w:numPr>
        <w:spacing w:after="120" w:line="480" w:lineRule="auto"/>
        <w:rPr>
          <w:rFonts w:ascii="Times New Roman" w:hAnsi="Times New Roman" w:cs="Times New Roman"/>
          <w:sz w:val="32"/>
          <w:szCs w:val="32"/>
        </w:rPr>
      </w:pPr>
      <w:r w:rsidRPr="23B2E75B">
        <w:rPr>
          <w:rFonts w:ascii="Times New Roman" w:hAnsi="Times New Roman" w:cs="Times New Roman"/>
          <w:sz w:val="32"/>
          <w:szCs w:val="32"/>
        </w:rPr>
        <w:t xml:space="preserve">Table </w:t>
      </w:r>
      <w:r w:rsidR="0092615D" w:rsidRPr="23B2E75B">
        <w:rPr>
          <w:rFonts w:ascii="Times New Roman" w:hAnsi="Times New Roman" w:cs="Times New Roman"/>
          <w:b/>
          <w:sz w:val="32"/>
          <w:szCs w:val="32"/>
        </w:rPr>
        <w:t>Order</w:t>
      </w:r>
      <w:r w:rsidR="0092615D" w:rsidRPr="23B2E75B">
        <w:rPr>
          <w:rFonts w:ascii="Times New Roman" w:hAnsi="Times New Roman" w:cs="Times New Roman"/>
          <w:sz w:val="32"/>
          <w:szCs w:val="32"/>
        </w:rPr>
        <w:t xml:space="preserve"> and </w:t>
      </w:r>
      <w:r w:rsidR="002A4363" w:rsidRPr="23B2E75B">
        <w:rPr>
          <w:rFonts w:ascii="Times New Roman" w:hAnsi="Times New Roman" w:cs="Times New Roman"/>
          <w:b/>
          <w:sz w:val="32"/>
          <w:szCs w:val="32"/>
        </w:rPr>
        <w:t>Product</w:t>
      </w:r>
      <w:r w:rsidR="0021737A" w:rsidRPr="23B2E75B">
        <w:rPr>
          <w:rFonts w:ascii="Times New Roman" w:hAnsi="Times New Roman" w:cs="Times New Roman"/>
          <w:sz w:val="32"/>
          <w:szCs w:val="32"/>
        </w:rPr>
        <w:t xml:space="preserve">: </w:t>
      </w:r>
      <w:r w:rsidR="00BD4D1B" w:rsidRPr="23B2E75B">
        <w:rPr>
          <w:rFonts w:ascii="Times New Roman" w:hAnsi="Times New Roman" w:cs="Times New Roman"/>
          <w:sz w:val="32"/>
          <w:szCs w:val="32"/>
        </w:rPr>
        <w:t>each</w:t>
      </w:r>
      <w:r w:rsidR="00B85902" w:rsidRPr="23B2E75B">
        <w:rPr>
          <w:rFonts w:ascii="Times New Roman" w:hAnsi="Times New Roman" w:cs="Times New Roman"/>
          <w:sz w:val="32"/>
          <w:szCs w:val="32"/>
        </w:rPr>
        <w:t xml:space="preserve"> order </w:t>
      </w:r>
      <w:r w:rsidR="009C42B6" w:rsidRPr="23B2E75B">
        <w:rPr>
          <w:rFonts w:ascii="Times New Roman" w:hAnsi="Times New Roman" w:cs="Times New Roman"/>
          <w:sz w:val="32"/>
          <w:szCs w:val="32"/>
        </w:rPr>
        <w:t xml:space="preserve">can have </w:t>
      </w:r>
      <w:r w:rsidR="005D37C0" w:rsidRPr="23B2E75B">
        <w:rPr>
          <w:rFonts w:ascii="Times New Roman" w:hAnsi="Times New Roman" w:cs="Times New Roman"/>
          <w:sz w:val="32"/>
          <w:szCs w:val="32"/>
        </w:rPr>
        <w:t xml:space="preserve">one or many </w:t>
      </w:r>
      <w:r w:rsidR="00625689" w:rsidRPr="23B2E75B">
        <w:rPr>
          <w:rFonts w:ascii="Times New Roman" w:hAnsi="Times New Roman" w:cs="Times New Roman"/>
          <w:sz w:val="32"/>
          <w:szCs w:val="32"/>
        </w:rPr>
        <w:t>products</w:t>
      </w:r>
      <w:r w:rsidR="005D37C0" w:rsidRPr="23B2E75B">
        <w:rPr>
          <w:rFonts w:ascii="Times New Roman" w:hAnsi="Times New Roman" w:cs="Times New Roman"/>
          <w:sz w:val="32"/>
          <w:szCs w:val="32"/>
        </w:rPr>
        <w:t>, but each product</w:t>
      </w:r>
      <w:r w:rsidR="00CA724D" w:rsidRPr="23B2E75B">
        <w:rPr>
          <w:rFonts w:ascii="Times New Roman" w:hAnsi="Times New Roman" w:cs="Times New Roman"/>
          <w:sz w:val="32"/>
          <w:szCs w:val="32"/>
        </w:rPr>
        <w:t xml:space="preserve"> can </w:t>
      </w:r>
      <w:r w:rsidR="00F90F8C" w:rsidRPr="23B2E75B">
        <w:rPr>
          <w:rFonts w:ascii="Times New Roman" w:hAnsi="Times New Roman" w:cs="Times New Roman"/>
          <w:sz w:val="32"/>
          <w:szCs w:val="32"/>
        </w:rPr>
        <w:t xml:space="preserve">have </w:t>
      </w:r>
      <w:r w:rsidR="001C7060" w:rsidRPr="23B2E75B">
        <w:rPr>
          <w:rFonts w:ascii="Times New Roman" w:hAnsi="Times New Roman" w:cs="Times New Roman"/>
          <w:sz w:val="32"/>
          <w:szCs w:val="32"/>
        </w:rPr>
        <w:t>one or many orders.</w:t>
      </w:r>
    </w:p>
    <w:p w14:paraId="0AD49B8A" w14:textId="45E139E7" w:rsidR="001C7060" w:rsidRPr="0050646E" w:rsidRDefault="001C7060" w:rsidP="00E504B4">
      <w:pPr>
        <w:pStyle w:val="ListParagraph"/>
        <w:numPr>
          <w:ilvl w:val="0"/>
          <w:numId w:val="1"/>
        </w:numPr>
        <w:spacing w:after="120" w:line="480" w:lineRule="auto"/>
        <w:rPr>
          <w:rFonts w:ascii="Times New Roman" w:hAnsi="Times New Roman" w:cs="Times New Roman"/>
          <w:sz w:val="32"/>
          <w:szCs w:val="32"/>
        </w:rPr>
      </w:pPr>
      <w:r w:rsidRPr="23B2E75B">
        <w:rPr>
          <w:rFonts w:ascii="Times New Roman" w:hAnsi="Times New Roman" w:cs="Times New Roman"/>
          <w:sz w:val="32"/>
          <w:szCs w:val="32"/>
        </w:rPr>
        <w:t xml:space="preserve">Table </w:t>
      </w:r>
      <w:r w:rsidR="00852347" w:rsidRPr="23B2E75B">
        <w:rPr>
          <w:rFonts w:ascii="Times New Roman" w:hAnsi="Times New Roman" w:cs="Times New Roman"/>
          <w:b/>
          <w:sz w:val="32"/>
          <w:szCs w:val="32"/>
        </w:rPr>
        <w:t>Order</w:t>
      </w:r>
      <w:r w:rsidR="00852347" w:rsidRPr="23B2E75B">
        <w:rPr>
          <w:rFonts w:ascii="Times New Roman" w:hAnsi="Times New Roman" w:cs="Times New Roman"/>
          <w:sz w:val="32"/>
          <w:szCs w:val="32"/>
        </w:rPr>
        <w:t xml:space="preserve"> and </w:t>
      </w:r>
      <w:r w:rsidR="00852347" w:rsidRPr="23B2E75B">
        <w:rPr>
          <w:rFonts w:ascii="Times New Roman" w:hAnsi="Times New Roman" w:cs="Times New Roman"/>
          <w:b/>
          <w:sz w:val="32"/>
          <w:szCs w:val="32"/>
        </w:rPr>
        <w:t xml:space="preserve">Location: </w:t>
      </w:r>
      <w:r w:rsidR="00E95A24" w:rsidRPr="23B2E75B">
        <w:rPr>
          <w:rFonts w:ascii="Times New Roman" w:hAnsi="Times New Roman" w:cs="Times New Roman"/>
          <w:sz w:val="32"/>
          <w:szCs w:val="32"/>
        </w:rPr>
        <w:t>each location</w:t>
      </w:r>
      <w:r w:rsidR="0002670A" w:rsidRPr="23B2E75B">
        <w:rPr>
          <w:rFonts w:ascii="Times New Roman" w:hAnsi="Times New Roman" w:cs="Times New Roman"/>
          <w:sz w:val="32"/>
          <w:szCs w:val="32"/>
        </w:rPr>
        <w:t xml:space="preserve"> can </w:t>
      </w:r>
      <w:r w:rsidR="007360BC" w:rsidRPr="23B2E75B">
        <w:rPr>
          <w:rFonts w:ascii="Times New Roman" w:hAnsi="Times New Roman" w:cs="Times New Roman"/>
          <w:sz w:val="32"/>
          <w:szCs w:val="32"/>
        </w:rPr>
        <w:t xml:space="preserve">get </w:t>
      </w:r>
      <w:r w:rsidR="00D0462E" w:rsidRPr="23B2E75B">
        <w:rPr>
          <w:rFonts w:ascii="Times New Roman" w:hAnsi="Times New Roman" w:cs="Times New Roman"/>
          <w:sz w:val="32"/>
          <w:szCs w:val="32"/>
        </w:rPr>
        <w:t xml:space="preserve">one or many </w:t>
      </w:r>
      <w:r w:rsidR="004331C5" w:rsidRPr="23B2E75B">
        <w:rPr>
          <w:rFonts w:ascii="Times New Roman" w:hAnsi="Times New Roman" w:cs="Times New Roman"/>
          <w:sz w:val="32"/>
          <w:szCs w:val="32"/>
        </w:rPr>
        <w:t>orders</w:t>
      </w:r>
      <w:r w:rsidR="009B0636" w:rsidRPr="23B2E75B">
        <w:rPr>
          <w:rFonts w:ascii="Times New Roman" w:hAnsi="Times New Roman" w:cs="Times New Roman"/>
          <w:sz w:val="32"/>
          <w:szCs w:val="32"/>
        </w:rPr>
        <w:t xml:space="preserve">, but </w:t>
      </w:r>
      <w:r w:rsidR="00922100" w:rsidRPr="23B2E75B">
        <w:rPr>
          <w:rFonts w:ascii="Times New Roman" w:hAnsi="Times New Roman" w:cs="Times New Roman"/>
          <w:sz w:val="32"/>
          <w:szCs w:val="32"/>
        </w:rPr>
        <w:t>each order</w:t>
      </w:r>
      <w:r w:rsidR="007A4889" w:rsidRPr="23B2E75B">
        <w:rPr>
          <w:rFonts w:ascii="Times New Roman" w:hAnsi="Times New Roman" w:cs="Times New Roman"/>
          <w:sz w:val="32"/>
          <w:szCs w:val="32"/>
        </w:rPr>
        <w:t xml:space="preserve"> only can </w:t>
      </w:r>
      <w:r w:rsidR="00E662E0" w:rsidRPr="23B2E75B">
        <w:rPr>
          <w:rFonts w:ascii="Times New Roman" w:hAnsi="Times New Roman" w:cs="Times New Roman"/>
          <w:sz w:val="32"/>
          <w:szCs w:val="32"/>
        </w:rPr>
        <w:t>contain</w:t>
      </w:r>
      <w:r w:rsidR="00476F8B" w:rsidRPr="23B2E75B">
        <w:rPr>
          <w:rFonts w:ascii="Times New Roman" w:hAnsi="Times New Roman" w:cs="Times New Roman"/>
          <w:sz w:val="32"/>
          <w:szCs w:val="32"/>
        </w:rPr>
        <w:t xml:space="preserve"> </w:t>
      </w:r>
      <w:r w:rsidR="003472ED" w:rsidRPr="23B2E75B">
        <w:rPr>
          <w:rFonts w:ascii="Times New Roman" w:hAnsi="Times New Roman" w:cs="Times New Roman"/>
          <w:sz w:val="32"/>
          <w:szCs w:val="32"/>
        </w:rPr>
        <w:t>one location</w:t>
      </w:r>
    </w:p>
    <w:p w14:paraId="61B1663F" w14:textId="6B8D7B72" w:rsidR="00E57F42" w:rsidRPr="0050646E" w:rsidRDefault="00E57F42" w:rsidP="00E504B4">
      <w:pPr>
        <w:pStyle w:val="ListParagraph"/>
        <w:numPr>
          <w:ilvl w:val="0"/>
          <w:numId w:val="1"/>
        </w:numPr>
        <w:spacing w:after="120" w:line="480" w:lineRule="auto"/>
        <w:rPr>
          <w:rFonts w:ascii="Times New Roman" w:hAnsi="Times New Roman" w:cs="Times New Roman"/>
          <w:sz w:val="32"/>
          <w:szCs w:val="32"/>
        </w:rPr>
      </w:pPr>
      <w:r w:rsidRPr="23B2E75B">
        <w:rPr>
          <w:rFonts w:ascii="Times New Roman" w:hAnsi="Times New Roman" w:cs="Times New Roman"/>
          <w:sz w:val="32"/>
          <w:szCs w:val="32"/>
        </w:rPr>
        <w:t>Table</w:t>
      </w:r>
      <w:r w:rsidR="00A2088B" w:rsidRPr="23B2E75B">
        <w:rPr>
          <w:rFonts w:ascii="Times New Roman" w:hAnsi="Times New Roman" w:cs="Times New Roman"/>
          <w:sz w:val="32"/>
          <w:szCs w:val="32"/>
        </w:rPr>
        <w:t xml:space="preserve"> </w:t>
      </w:r>
      <w:r w:rsidR="00A2088B" w:rsidRPr="23B2E75B">
        <w:rPr>
          <w:rFonts w:ascii="Times New Roman" w:hAnsi="Times New Roman" w:cs="Times New Roman"/>
          <w:b/>
          <w:sz w:val="32"/>
          <w:szCs w:val="32"/>
        </w:rPr>
        <w:t>Order</w:t>
      </w:r>
      <w:r w:rsidR="00A2088B" w:rsidRPr="23B2E75B">
        <w:rPr>
          <w:rFonts w:ascii="Times New Roman" w:hAnsi="Times New Roman" w:cs="Times New Roman"/>
          <w:sz w:val="32"/>
          <w:szCs w:val="32"/>
        </w:rPr>
        <w:t xml:space="preserve"> and </w:t>
      </w:r>
      <w:r w:rsidR="00A2088B" w:rsidRPr="23B2E75B">
        <w:rPr>
          <w:rFonts w:ascii="Times New Roman" w:hAnsi="Times New Roman" w:cs="Times New Roman"/>
          <w:b/>
          <w:sz w:val="32"/>
          <w:szCs w:val="32"/>
        </w:rPr>
        <w:t xml:space="preserve">Payment: </w:t>
      </w:r>
      <w:r w:rsidR="00A2088B" w:rsidRPr="23B2E75B">
        <w:rPr>
          <w:rFonts w:ascii="Times New Roman" w:hAnsi="Times New Roman" w:cs="Times New Roman"/>
          <w:sz w:val="32"/>
          <w:szCs w:val="32"/>
        </w:rPr>
        <w:t xml:space="preserve">each order only </w:t>
      </w:r>
      <w:r w:rsidR="00E05AEB" w:rsidRPr="23B2E75B">
        <w:rPr>
          <w:rFonts w:ascii="Times New Roman" w:hAnsi="Times New Roman" w:cs="Times New Roman"/>
          <w:sz w:val="32"/>
          <w:szCs w:val="32"/>
        </w:rPr>
        <w:t>allow</w:t>
      </w:r>
      <w:r w:rsidR="5EA3AA63" w:rsidRPr="23B2E75B">
        <w:rPr>
          <w:rFonts w:ascii="Times New Roman" w:hAnsi="Times New Roman" w:cs="Times New Roman"/>
          <w:sz w:val="32"/>
          <w:szCs w:val="32"/>
        </w:rPr>
        <w:t>s</w:t>
      </w:r>
      <w:r w:rsidR="00E05AEB" w:rsidRPr="23B2E75B">
        <w:rPr>
          <w:rFonts w:ascii="Times New Roman" w:hAnsi="Times New Roman" w:cs="Times New Roman"/>
          <w:sz w:val="32"/>
          <w:szCs w:val="32"/>
        </w:rPr>
        <w:t xml:space="preserve"> one payment</w:t>
      </w:r>
      <w:r w:rsidR="00943BC3" w:rsidRPr="23B2E75B">
        <w:rPr>
          <w:rFonts w:ascii="Times New Roman" w:hAnsi="Times New Roman" w:cs="Times New Roman"/>
          <w:sz w:val="32"/>
          <w:szCs w:val="32"/>
        </w:rPr>
        <w:t xml:space="preserve">, but each payment can </w:t>
      </w:r>
      <w:r w:rsidR="00D9102B" w:rsidRPr="23B2E75B">
        <w:rPr>
          <w:rFonts w:ascii="Times New Roman" w:hAnsi="Times New Roman" w:cs="Times New Roman"/>
          <w:sz w:val="32"/>
          <w:szCs w:val="32"/>
        </w:rPr>
        <w:t xml:space="preserve">allow </w:t>
      </w:r>
      <w:r w:rsidR="003D0025" w:rsidRPr="23B2E75B">
        <w:rPr>
          <w:rFonts w:ascii="Times New Roman" w:hAnsi="Times New Roman" w:cs="Times New Roman"/>
          <w:sz w:val="32"/>
          <w:szCs w:val="32"/>
        </w:rPr>
        <w:t>one or many orders.</w:t>
      </w:r>
    </w:p>
    <w:p w14:paraId="6E2049EC" w14:textId="76D21951" w:rsidR="00F044F4" w:rsidRPr="003C3247" w:rsidRDefault="003D0025" w:rsidP="5995A931">
      <w:pPr>
        <w:pStyle w:val="ListParagraph"/>
        <w:numPr>
          <w:ilvl w:val="0"/>
          <w:numId w:val="1"/>
        </w:numPr>
        <w:spacing w:after="120" w:line="480" w:lineRule="auto"/>
        <w:rPr>
          <w:rFonts w:ascii="Times New Roman" w:hAnsi="Times New Roman" w:cs="Times New Roman"/>
          <w:sz w:val="32"/>
          <w:szCs w:val="32"/>
        </w:rPr>
      </w:pPr>
      <w:r w:rsidRPr="23B2E75B">
        <w:rPr>
          <w:rFonts w:ascii="Times New Roman" w:hAnsi="Times New Roman" w:cs="Times New Roman"/>
          <w:sz w:val="32"/>
          <w:szCs w:val="32"/>
        </w:rPr>
        <w:t>Table</w:t>
      </w:r>
      <w:r w:rsidR="003554C3" w:rsidRPr="23B2E75B">
        <w:rPr>
          <w:rFonts w:ascii="Times New Roman" w:hAnsi="Times New Roman" w:cs="Times New Roman"/>
          <w:sz w:val="32"/>
          <w:szCs w:val="32"/>
        </w:rPr>
        <w:t xml:space="preserve"> </w:t>
      </w:r>
      <w:r w:rsidR="003554C3" w:rsidRPr="23B2E75B">
        <w:rPr>
          <w:rFonts w:ascii="Times New Roman" w:hAnsi="Times New Roman" w:cs="Times New Roman"/>
          <w:b/>
          <w:sz w:val="32"/>
          <w:szCs w:val="32"/>
        </w:rPr>
        <w:t>Product</w:t>
      </w:r>
      <w:r w:rsidR="003554C3" w:rsidRPr="23B2E75B">
        <w:rPr>
          <w:rFonts w:ascii="Times New Roman" w:hAnsi="Times New Roman" w:cs="Times New Roman"/>
          <w:sz w:val="32"/>
          <w:szCs w:val="32"/>
        </w:rPr>
        <w:t xml:space="preserve"> and </w:t>
      </w:r>
      <w:r w:rsidR="003554C3" w:rsidRPr="23B2E75B">
        <w:rPr>
          <w:rFonts w:ascii="Times New Roman" w:hAnsi="Times New Roman" w:cs="Times New Roman"/>
          <w:b/>
          <w:sz w:val="32"/>
          <w:szCs w:val="32"/>
        </w:rPr>
        <w:t>Category</w:t>
      </w:r>
      <w:r w:rsidR="003554C3" w:rsidRPr="23B2E75B">
        <w:rPr>
          <w:rFonts w:ascii="Times New Roman" w:hAnsi="Times New Roman" w:cs="Times New Roman"/>
          <w:sz w:val="32"/>
          <w:szCs w:val="32"/>
        </w:rPr>
        <w:t xml:space="preserve">: </w:t>
      </w:r>
      <w:r w:rsidR="00407193" w:rsidRPr="23B2E75B">
        <w:rPr>
          <w:rFonts w:ascii="Times New Roman" w:hAnsi="Times New Roman" w:cs="Times New Roman"/>
          <w:sz w:val="32"/>
          <w:szCs w:val="32"/>
        </w:rPr>
        <w:t xml:space="preserve">each </w:t>
      </w:r>
      <w:r w:rsidR="00273829" w:rsidRPr="23B2E75B">
        <w:rPr>
          <w:rFonts w:ascii="Times New Roman" w:hAnsi="Times New Roman" w:cs="Times New Roman"/>
          <w:sz w:val="32"/>
          <w:szCs w:val="32"/>
        </w:rPr>
        <w:t xml:space="preserve">product only </w:t>
      </w:r>
      <w:r w:rsidR="00F63BE4" w:rsidRPr="23B2E75B">
        <w:rPr>
          <w:rFonts w:ascii="Times New Roman" w:hAnsi="Times New Roman" w:cs="Times New Roman"/>
          <w:sz w:val="32"/>
          <w:szCs w:val="32"/>
        </w:rPr>
        <w:t>belong</w:t>
      </w:r>
      <w:r w:rsidR="00273829" w:rsidRPr="23B2E75B">
        <w:rPr>
          <w:rFonts w:ascii="Times New Roman" w:hAnsi="Times New Roman" w:cs="Times New Roman"/>
          <w:sz w:val="32"/>
          <w:szCs w:val="32"/>
        </w:rPr>
        <w:t xml:space="preserve"> to one category, but </w:t>
      </w:r>
      <w:r w:rsidR="001F179A" w:rsidRPr="23B2E75B">
        <w:rPr>
          <w:rFonts w:ascii="Times New Roman" w:hAnsi="Times New Roman" w:cs="Times New Roman"/>
          <w:sz w:val="32"/>
          <w:szCs w:val="32"/>
        </w:rPr>
        <w:t>each category can be pertain</w:t>
      </w:r>
      <w:r w:rsidR="00CF36B9" w:rsidRPr="23B2E75B">
        <w:rPr>
          <w:rFonts w:ascii="Times New Roman" w:hAnsi="Times New Roman" w:cs="Times New Roman"/>
          <w:sz w:val="32"/>
          <w:szCs w:val="32"/>
        </w:rPr>
        <w:t>ed</w:t>
      </w:r>
      <w:r w:rsidR="001F179A" w:rsidRPr="23B2E75B">
        <w:rPr>
          <w:rFonts w:ascii="Times New Roman" w:hAnsi="Times New Roman" w:cs="Times New Roman"/>
          <w:sz w:val="32"/>
          <w:szCs w:val="32"/>
        </w:rPr>
        <w:t xml:space="preserve"> </w:t>
      </w:r>
      <w:r w:rsidR="00F220AC" w:rsidRPr="23B2E75B">
        <w:rPr>
          <w:rFonts w:ascii="Times New Roman" w:hAnsi="Times New Roman" w:cs="Times New Roman" w:hint="eastAsia"/>
          <w:sz w:val="32"/>
          <w:szCs w:val="32"/>
        </w:rPr>
        <w:t>to</w:t>
      </w:r>
      <w:r w:rsidR="001F179A" w:rsidRPr="23B2E75B">
        <w:rPr>
          <w:rFonts w:ascii="Times New Roman" w:hAnsi="Times New Roman" w:cs="Times New Roman"/>
          <w:sz w:val="32"/>
          <w:szCs w:val="32"/>
        </w:rPr>
        <w:t xml:space="preserve"> </w:t>
      </w:r>
      <w:r w:rsidR="002E6D74" w:rsidRPr="23B2E75B">
        <w:rPr>
          <w:rFonts w:ascii="Times New Roman" w:hAnsi="Times New Roman" w:cs="Times New Roman"/>
          <w:sz w:val="32"/>
          <w:szCs w:val="32"/>
        </w:rPr>
        <w:t>one or many products</w:t>
      </w:r>
    </w:p>
    <w:p w14:paraId="57E819B4" w14:textId="13959FCD" w:rsidR="004C6D97" w:rsidRPr="006D3784" w:rsidRDefault="00E44DCA" w:rsidP="00781C4B">
      <w:pPr>
        <w:pStyle w:val="Heading1"/>
      </w:pPr>
      <w:bookmarkStart w:id="6" w:name="_Toc195282857"/>
      <w:r w:rsidRPr="006D3784">
        <w:lastRenderedPageBreak/>
        <w:t xml:space="preserve">Description of </w:t>
      </w:r>
      <w:r w:rsidR="0044061D" w:rsidRPr="006D3784">
        <w:t>Business Rule</w:t>
      </w:r>
      <w:bookmarkEnd w:id="6"/>
    </w:p>
    <w:p w14:paraId="542BE7B1" w14:textId="18C78E58" w:rsidR="00995D7C" w:rsidRPr="00B44317" w:rsidRDefault="00734BD0" w:rsidP="00E868A1">
      <w:pPr>
        <w:spacing w:line="240" w:lineRule="auto"/>
        <w:rPr>
          <w:rFonts w:ascii="Times New Roman" w:hAnsi="Times New Roman" w:cs="Times New Roman"/>
          <w:b/>
          <w:i/>
          <w:iCs/>
          <w:sz w:val="32"/>
          <w:szCs w:val="32"/>
        </w:rPr>
      </w:pPr>
      <w:r>
        <w:rPr>
          <w:rFonts w:ascii="Times New Roman" w:hAnsi="Times New Roman" w:cs="Times New Roman"/>
          <w:b/>
          <w:i/>
          <w:iCs/>
          <w:sz w:val="32"/>
          <w:szCs w:val="32"/>
        </w:rPr>
        <w:t>E</w:t>
      </w:r>
      <w:r w:rsidR="00995D7C" w:rsidRPr="00B44317">
        <w:rPr>
          <w:rFonts w:ascii="Times New Roman" w:hAnsi="Times New Roman" w:cs="Times New Roman"/>
          <w:b/>
          <w:i/>
          <w:iCs/>
          <w:sz w:val="32"/>
          <w:szCs w:val="32"/>
        </w:rPr>
        <w:t>ach location can get one or many orders, but each order only can contain one location</w:t>
      </w:r>
    </w:p>
    <w:p w14:paraId="0B4DFB8C" w14:textId="58C2E2BF" w:rsidR="00165729" w:rsidRDefault="00A7442B" w:rsidP="00022777">
      <w:pPr>
        <w:pStyle w:val="p1"/>
        <w:divId w:val="1979992903"/>
        <w:rPr>
          <w:rStyle w:val="apple-tab-span"/>
          <w:rFonts w:ascii="Times New Roman" w:hAnsi="Times New Roman"/>
          <w:sz w:val="32"/>
          <w:szCs w:val="32"/>
        </w:rPr>
      </w:pPr>
      <w:r w:rsidRPr="00C64920">
        <w:rPr>
          <w:rFonts w:ascii="Times New Roman" w:hAnsi="Times New Roman"/>
          <w:b/>
          <w:sz w:val="36"/>
          <w:szCs w:val="36"/>
        </w:rPr>
        <w:t>Description</w:t>
      </w:r>
      <w:r w:rsidRPr="00C64920">
        <w:rPr>
          <w:rFonts w:ascii="Times New Roman" w:hAnsi="Times New Roman"/>
          <w:bCs/>
          <w:sz w:val="36"/>
          <w:szCs w:val="36"/>
        </w:rPr>
        <w:t>:</w:t>
      </w:r>
      <w:r w:rsidRPr="00C64920">
        <w:rPr>
          <w:rStyle w:val="s1"/>
          <w:rFonts w:ascii="Times New Roman" w:hAnsi="Times New Roman"/>
          <w:sz w:val="36"/>
          <w:szCs w:val="36"/>
        </w:rPr>
        <w:t xml:space="preserve"> </w:t>
      </w:r>
      <w:r w:rsidR="00022777" w:rsidRPr="00022777">
        <w:rPr>
          <w:rStyle w:val="s1"/>
          <w:rFonts w:ascii="Times New Roman" w:hAnsi="Times New Roman"/>
          <w:sz w:val="36"/>
          <w:szCs w:val="36"/>
        </w:rPr>
        <w:t xml:space="preserve">Every order is associated with a specific location where the order is processed. This ensures that customers receive their products in </w:t>
      </w:r>
      <w:r w:rsidR="0007064A" w:rsidRPr="00022777">
        <w:rPr>
          <w:rStyle w:val="s1"/>
          <w:rFonts w:ascii="Times New Roman" w:hAnsi="Times New Roman"/>
          <w:sz w:val="36"/>
          <w:szCs w:val="36"/>
        </w:rPr>
        <w:t>an</w:t>
      </w:r>
      <w:r w:rsidR="00022777" w:rsidRPr="00022777">
        <w:rPr>
          <w:rStyle w:val="s1"/>
          <w:rFonts w:ascii="Times New Roman" w:hAnsi="Times New Roman"/>
          <w:sz w:val="36"/>
          <w:szCs w:val="36"/>
        </w:rPr>
        <w:t xml:space="preserve"> </w:t>
      </w:r>
      <w:r w:rsidR="0007064A">
        <w:rPr>
          <w:rStyle w:val="s1"/>
          <w:rFonts w:ascii="Times New Roman" w:hAnsi="Times New Roman"/>
          <w:sz w:val="36"/>
          <w:szCs w:val="36"/>
        </w:rPr>
        <w:t xml:space="preserve">exact location </w:t>
      </w:r>
      <w:r w:rsidR="00022777" w:rsidRPr="00022777">
        <w:rPr>
          <w:rStyle w:val="s1"/>
          <w:rFonts w:ascii="Times New Roman" w:hAnsi="Times New Roman"/>
          <w:sz w:val="36"/>
          <w:szCs w:val="36"/>
        </w:rPr>
        <w:t xml:space="preserve">and allows for better management of logistics. The </w:t>
      </w:r>
      <w:r w:rsidR="009E3335">
        <w:rPr>
          <w:rStyle w:val="s1"/>
          <w:rFonts w:ascii="Times New Roman" w:hAnsi="Times New Roman"/>
          <w:sz w:val="36"/>
          <w:szCs w:val="36"/>
        </w:rPr>
        <w:t>“</w:t>
      </w:r>
      <w:r w:rsidR="00EA1C33" w:rsidRPr="009E3335">
        <w:rPr>
          <w:rStyle w:val="s1"/>
          <w:rFonts w:ascii="Times New Roman" w:hAnsi="Times New Roman"/>
          <w:sz w:val="36"/>
          <w:szCs w:val="36"/>
        </w:rPr>
        <w:t>Address</w:t>
      </w:r>
      <w:r w:rsidR="00022777" w:rsidRPr="009E3335">
        <w:rPr>
          <w:rStyle w:val="s1"/>
          <w:rFonts w:ascii="Times New Roman" w:hAnsi="Times New Roman"/>
          <w:sz w:val="36"/>
          <w:szCs w:val="36"/>
        </w:rPr>
        <w:t>_ID</w:t>
      </w:r>
      <w:r w:rsidR="009E3335">
        <w:rPr>
          <w:rStyle w:val="s1"/>
          <w:rFonts w:ascii="Times New Roman" w:hAnsi="Times New Roman"/>
          <w:sz w:val="36"/>
          <w:szCs w:val="36"/>
        </w:rPr>
        <w:t>”</w:t>
      </w:r>
      <w:r w:rsidR="00022777" w:rsidRPr="00022777">
        <w:rPr>
          <w:rStyle w:val="s1"/>
          <w:rFonts w:ascii="Times New Roman" w:hAnsi="Times New Roman"/>
          <w:sz w:val="36"/>
          <w:szCs w:val="36"/>
        </w:rPr>
        <w:t xml:space="preserve"> attribute in the Order table links each order to the </w:t>
      </w:r>
      <w:r w:rsidR="009E3335">
        <w:rPr>
          <w:rStyle w:val="s1"/>
          <w:rFonts w:ascii="Times New Roman" w:hAnsi="Times New Roman"/>
          <w:sz w:val="36"/>
          <w:szCs w:val="36"/>
        </w:rPr>
        <w:t>location data which contain</w:t>
      </w:r>
      <w:r w:rsidR="009E3335" w:rsidRPr="009E3335">
        <w:rPr>
          <w:rStyle w:val="s1"/>
          <w:rFonts w:ascii="Times New Roman" w:hAnsi="Times New Roman"/>
          <w:sz w:val="36"/>
          <w:szCs w:val="36"/>
        </w:rPr>
        <w:t>s “Campus” and “Room”</w:t>
      </w:r>
      <w:r w:rsidR="0060699A">
        <w:rPr>
          <w:rStyle w:val="s1"/>
          <w:rFonts w:ascii="Times New Roman" w:hAnsi="Times New Roman"/>
          <w:sz w:val="36"/>
          <w:szCs w:val="36"/>
        </w:rPr>
        <w:t>.</w:t>
      </w:r>
    </w:p>
    <w:p w14:paraId="138B5897" w14:textId="77777777" w:rsidR="00022777" w:rsidRPr="007B3104" w:rsidRDefault="00022777" w:rsidP="00022777">
      <w:pPr>
        <w:pStyle w:val="p1"/>
        <w:divId w:val="1979992903"/>
        <w:rPr>
          <w:rFonts w:ascii="Times New Roman" w:hAnsi="Times New Roman"/>
          <w:sz w:val="32"/>
          <w:szCs w:val="32"/>
        </w:rPr>
      </w:pPr>
    </w:p>
    <w:p w14:paraId="72376A68" w14:textId="5AE249B2" w:rsidR="00B44317" w:rsidRPr="00B44317" w:rsidRDefault="00B44317" w:rsidP="00B44317">
      <w:pPr>
        <w:spacing w:line="480" w:lineRule="auto"/>
        <w:rPr>
          <w:rFonts w:ascii="Times New Roman" w:hAnsi="Times New Roman" w:cs="Times New Roman"/>
          <w:b/>
          <w:i/>
          <w:iCs/>
          <w:sz w:val="32"/>
          <w:szCs w:val="32"/>
        </w:rPr>
      </w:pPr>
      <w:r w:rsidRPr="00B44317">
        <w:rPr>
          <w:rFonts w:ascii="Times New Roman" w:hAnsi="Times New Roman" w:cs="Times New Roman"/>
          <w:b/>
          <w:i/>
          <w:iCs/>
          <w:sz w:val="32"/>
          <w:szCs w:val="32"/>
        </w:rPr>
        <w:t xml:space="preserve">Table Order and Payment: each order only </w:t>
      </w:r>
      <w:r w:rsidRPr="56CDF0E2">
        <w:rPr>
          <w:rFonts w:ascii="Times New Roman" w:hAnsi="Times New Roman" w:cs="Times New Roman"/>
          <w:b/>
          <w:bCs/>
          <w:i/>
          <w:iCs/>
          <w:sz w:val="32"/>
          <w:szCs w:val="32"/>
        </w:rPr>
        <w:t>allow</w:t>
      </w:r>
      <w:r w:rsidR="558670DF" w:rsidRPr="56CDF0E2">
        <w:rPr>
          <w:rFonts w:ascii="Times New Roman" w:hAnsi="Times New Roman" w:cs="Times New Roman"/>
          <w:b/>
          <w:bCs/>
          <w:i/>
          <w:iCs/>
          <w:sz w:val="32"/>
          <w:szCs w:val="32"/>
        </w:rPr>
        <w:t>s</w:t>
      </w:r>
      <w:r w:rsidRPr="00B44317">
        <w:rPr>
          <w:rFonts w:ascii="Times New Roman" w:hAnsi="Times New Roman" w:cs="Times New Roman"/>
          <w:b/>
          <w:i/>
          <w:iCs/>
          <w:sz w:val="32"/>
          <w:szCs w:val="32"/>
        </w:rPr>
        <w:t xml:space="preserve"> one payment, but each payment can allow one or many orders.</w:t>
      </w:r>
    </w:p>
    <w:p w14:paraId="3253F463" w14:textId="35F66049" w:rsidR="003523F0" w:rsidRDefault="00A31C07" w:rsidP="242316C7">
      <w:pPr>
        <w:spacing w:line="360" w:lineRule="auto"/>
        <w:rPr>
          <w:rFonts w:ascii="Times New Roman" w:hAnsi="Times New Roman" w:cs="Times New Roman"/>
          <w:sz w:val="36"/>
          <w:szCs w:val="36"/>
        </w:rPr>
      </w:pPr>
      <w:r w:rsidRPr="003A41B9">
        <w:rPr>
          <w:rFonts w:ascii="Times New Roman" w:hAnsi="Times New Roman" w:cs="Times New Roman"/>
          <w:b/>
          <w:sz w:val="36"/>
          <w:szCs w:val="36"/>
        </w:rPr>
        <w:t>Description:</w:t>
      </w:r>
      <w:r w:rsidR="00B217F0" w:rsidRPr="003A41B9">
        <w:rPr>
          <w:rFonts w:ascii="Times New Roman" w:hAnsi="Times New Roman" w:cs="Times New Roman"/>
          <w:b/>
          <w:sz w:val="36"/>
          <w:szCs w:val="36"/>
        </w:rPr>
        <w:t xml:space="preserve"> </w:t>
      </w:r>
    </w:p>
    <w:p w14:paraId="6DC18190" w14:textId="233EA80A" w:rsidR="003523F0" w:rsidRDefault="00930D90" w:rsidP="008F7211">
      <w:pPr>
        <w:spacing w:line="360" w:lineRule="auto"/>
        <w:rPr>
          <w:rFonts w:ascii="Times New Roman" w:hAnsi="Times New Roman" w:cs="Times New Roman"/>
          <w:bCs/>
          <w:sz w:val="36"/>
          <w:szCs w:val="36"/>
        </w:rPr>
      </w:pPr>
      <w:r w:rsidRPr="00930D90">
        <w:rPr>
          <w:rFonts w:ascii="Times New Roman" w:hAnsi="Times New Roman" w:cs="Times New Roman"/>
          <w:bCs/>
          <w:sz w:val="36"/>
          <w:szCs w:val="36"/>
        </w:rPr>
        <w:t xml:space="preserve">Each order allows only one payment transaction. This is tracked through a Payment table that includes details such as </w:t>
      </w:r>
      <w:r w:rsidR="00C27717">
        <w:rPr>
          <w:rFonts w:ascii="Times New Roman" w:hAnsi="Times New Roman" w:cs="Times New Roman"/>
          <w:bCs/>
          <w:sz w:val="36"/>
          <w:szCs w:val="36"/>
        </w:rPr>
        <w:t>“</w:t>
      </w:r>
      <w:r w:rsidRPr="00930D90">
        <w:rPr>
          <w:rFonts w:ascii="Times New Roman" w:hAnsi="Times New Roman" w:cs="Times New Roman"/>
          <w:bCs/>
          <w:sz w:val="36"/>
          <w:szCs w:val="36"/>
        </w:rPr>
        <w:t>Paymen</w:t>
      </w:r>
      <w:r w:rsidR="00224787">
        <w:rPr>
          <w:rFonts w:ascii="Times New Roman" w:hAnsi="Times New Roman" w:cs="Times New Roman"/>
          <w:bCs/>
          <w:sz w:val="36"/>
          <w:szCs w:val="36"/>
        </w:rPr>
        <w:t>t</w:t>
      </w:r>
      <w:r w:rsidR="00B05EC1">
        <w:rPr>
          <w:rFonts w:ascii="Times New Roman" w:hAnsi="Times New Roman" w:cs="Times New Roman"/>
          <w:bCs/>
          <w:sz w:val="36"/>
          <w:szCs w:val="36"/>
        </w:rPr>
        <w:t>Status</w:t>
      </w:r>
      <w:r w:rsidR="00C27717">
        <w:rPr>
          <w:rFonts w:ascii="Times New Roman" w:hAnsi="Times New Roman" w:cs="Times New Roman"/>
          <w:bCs/>
          <w:sz w:val="36"/>
          <w:szCs w:val="36"/>
        </w:rPr>
        <w:t>”</w:t>
      </w:r>
      <w:r w:rsidRPr="00930D90">
        <w:rPr>
          <w:rFonts w:ascii="Times New Roman" w:hAnsi="Times New Roman" w:cs="Times New Roman"/>
          <w:bCs/>
          <w:sz w:val="36"/>
          <w:szCs w:val="36"/>
        </w:rPr>
        <w:t xml:space="preserve">, </w:t>
      </w:r>
      <w:r w:rsidR="003934D2">
        <w:rPr>
          <w:rFonts w:ascii="Times New Roman" w:hAnsi="Times New Roman" w:cs="Times New Roman"/>
          <w:bCs/>
          <w:sz w:val="36"/>
          <w:szCs w:val="36"/>
        </w:rPr>
        <w:t>“</w:t>
      </w:r>
      <w:r w:rsidRPr="00930D90">
        <w:rPr>
          <w:rFonts w:ascii="Times New Roman" w:hAnsi="Times New Roman" w:cs="Times New Roman"/>
          <w:bCs/>
          <w:sz w:val="36"/>
          <w:szCs w:val="36"/>
        </w:rPr>
        <w:t>Transaction</w:t>
      </w:r>
      <w:r w:rsidR="00C27717">
        <w:rPr>
          <w:rFonts w:ascii="Times New Roman" w:hAnsi="Times New Roman" w:cs="Times New Roman"/>
          <w:bCs/>
          <w:sz w:val="36"/>
          <w:szCs w:val="36"/>
        </w:rPr>
        <w:t>ID</w:t>
      </w:r>
      <w:r w:rsidR="003934D2">
        <w:rPr>
          <w:rFonts w:ascii="Times New Roman" w:hAnsi="Times New Roman" w:cs="Times New Roman"/>
          <w:bCs/>
          <w:sz w:val="36"/>
          <w:szCs w:val="36"/>
        </w:rPr>
        <w:t>”</w:t>
      </w:r>
      <w:r w:rsidRPr="00930D90">
        <w:rPr>
          <w:rFonts w:ascii="Times New Roman" w:hAnsi="Times New Roman" w:cs="Times New Roman"/>
          <w:bCs/>
          <w:sz w:val="36"/>
          <w:szCs w:val="36"/>
        </w:rPr>
        <w:t xml:space="preserve">, and </w:t>
      </w:r>
      <w:r w:rsidR="001423D2">
        <w:rPr>
          <w:rFonts w:ascii="Times New Roman" w:hAnsi="Times New Roman" w:cs="Times New Roman"/>
          <w:bCs/>
          <w:sz w:val="36"/>
          <w:szCs w:val="36"/>
        </w:rPr>
        <w:t>“Payment_date”</w:t>
      </w:r>
      <w:r w:rsidRPr="00930D90">
        <w:rPr>
          <w:rFonts w:ascii="Times New Roman" w:hAnsi="Times New Roman" w:cs="Times New Roman"/>
          <w:bCs/>
          <w:sz w:val="36"/>
          <w:szCs w:val="36"/>
        </w:rPr>
        <w:t>. While one order can have only one associated payment, each payment can cover multiple orders, providing flexibility in how customers settle their transactions.</w:t>
      </w:r>
    </w:p>
    <w:p w14:paraId="1E4AFB0F" w14:textId="4226EF0C" w:rsidR="00AE2C06" w:rsidRDefault="00AE2C06" w:rsidP="008F7211">
      <w:pPr>
        <w:spacing w:line="360" w:lineRule="auto"/>
        <w:rPr>
          <w:rFonts w:ascii="Times New Roman" w:hAnsi="Times New Roman" w:cs="Times New Roman"/>
          <w:sz w:val="36"/>
          <w:szCs w:val="36"/>
        </w:rPr>
      </w:pPr>
    </w:p>
    <w:p w14:paraId="1461689D" w14:textId="77777777" w:rsidR="00AE2C06" w:rsidRDefault="00AE2C06" w:rsidP="008F7211">
      <w:pPr>
        <w:spacing w:line="360" w:lineRule="auto"/>
        <w:rPr>
          <w:rFonts w:ascii="Times New Roman" w:hAnsi="Times New Roman" w:cs="Times New Roman"/>
          <w:b/>
          <w:i/>
          <w:iCs/>
          <w:sz w:val="32"/>
          <w:szCs w:val="32"/>
        </w:rPr>
      </w:pPr>
    </w:p>
    <w:p w14:paraId="1D5397F4" w14:textId="3D8E3A5A" w:rsidR="00AE2C06" w:rsidRPr="00AE2C06" w:rsidRDefault="00AE2C06" w:rsidP="008F7211">
      <w:pPr>
        <w:spacing w:line="360" w:lineRule="auto"/>
        <w:rPr>
          <w:rFonts w:ascii="Times New Roman" w:hAnsi="Times New Roman" w:cs="Times New Roman"/>
          <w:b/>
          <w:i/>
          <w:iCs/>
          <w:sz w:val="32"/>
          <w:szCs w:val="32"/>
        </w:rPr>
      </w:pPr>
      <w:r w:rsidRPr="00AE2C06">
        <w:rPr>
          <w:rFonts w:ascii="Times New Roman" w:hAnsi="Times New Roman" w:cs="Times New Roman"/>
          <w:b/>
          <w:i/>
          <w:iCs/>
          <w:sz w:val="32"/>
          <w:szCs w:val="32"/>
        </w:rPr>
        <w:t xml:space="preserve">Customer can have one or many orders, but each order is only given by one customer </w:t>
      </w:r>
    </w:p>
    <w:p w14:paraId="391380CD" w14:textId="175CDA5C" w:rsidR="00A31C07" w:rsidRPr="009516A3" w:rsidRDefault="00A31C07" w:rsidP="008F7211">
      <w:pPr>
        <w:spacing w:line="360" w:lineRule="auto"/>
        <w:rPr>
          <w:rFonts w:ascii="Times New Roman" w:hAnsi="Times New Roman" w:cs="Times New Roman"/>
          <w:bCs/>
          <w:sz w:val="36"/>
          <w:szCs w:val="36"/>
        </w:rPr>
      </w:pPr>
      <w:r w:rsidRPr="003A41B9">
        <w:rPr>
          <w:rFonts w:ascii="Times New Roman" w:hAnsi="Times New Roman" w:cs="Times New Roman"/>
          <w:b/>
          <w:sz w:val="36"/>
          <w:szCs w:val="36"/>
        </w:rPr>
        <w:lastRenderedPageBreak/>
        <w:t>Description:</w:t>
      </w:r>
      <w:r w:rsidR="009942BF">
        <w:rPr>
          <w:rFonts w:ascii="Times New Roman" w:hAnsi="Times New Roman" w:cs="Times New Roman"/>
          <w:b/>
          <w:sz w:val="36"/>
          <w:szCs w:val="36"/>
        </w:rPr>
        <w:t xml:space="preserve"> </w:t>
      </w:r>
      <w:r w:rsidR="009516A3" w:rsidRPr="009516A3">
        <w:rPr>
          <w:rFonts w:ascii="Times New Roman" w:hAnsi="Times New Roman" w:cs="Times New Roman"/>
          <w:bCs/>
          <w:sz w:val="36"/>
          <w:szCs w:val="36"/>
        </w:rPr>
        <w:t xml:space="preserve">Customers can create accounts on our platform, which allows them to place one or many orders. Each order is exclusively linked to one customer, ensuring a </w:t>
      </w:r>
      <w:r w:rsidR="00E15344">
        <w:rPr>
          <w:rFonts w:ascii="Times New Roman" w:hAnsi="Times New Roman" w:cs="Times New Roman"/>
          <w:bCs/>
          <w:sz w:val="36"/>
          <w:szCs w:val="36"/>
        </w:rPr>
        <w:t xml:space="preserve">personalized </w:t>
      </w:r>
      <w:r w:rsidR="009516A3" w:rsidRPr="009516A3">
        <w:rPr>
          <w:rFonts w:ascii="Times New Roman" w:hAnsi="Times New Roman" w:cs="Times New Roman"/>
          <w:bCs/>
          <w:sz w:val="36"/>
          <w:szCs w:val="36"/>
        </w:rPr>
        <w:t xml:space="preserve">shopping experience. The customer profile includes essential details such as </w:t>
      </w:r>
      <w:r w:rsidR="005C53A3">
        <w:rPr>
          <w:rFonts w:ascii="Times New Roman" w:hAnsi="Times New Roman" w:cs="Times New Roman"/>
          <w:bCs/>
          <w:sz w:val="36"/>
          <w:szCs w:val="36"/>
        </w:rPr>
        <w:t>“</w:t>
      </w:r>
      <w:r w:rsidR="009516A3" w:rsidRPr="009516A3">
        <w:rPr>
          <w:rFonts w:ascii="Times New Roman" w:hAnsi="Times New Roman" w:cs="Times New Roman"/>
          <w:bCs/>
          <w:sz w:val="36"/>
          <w:szCs w:val="36"/>
        </w:rPr>
        <w:t>Customer_ID</w:t>
      </w:r>
      <w:r w:rsidR="005C53A3">
        <w:rPr>
          <w:rFonts w:ascii="Times New Roman" w:hAnsi="Times New Roman" w:cs="Times New Roman"/>
          <w:bCs/>
          <w:sz w:val="36"/>
          <w:szCs w:val="36"/>
        </w:rPr>
        <w:t>”</w:t>
      </w:r>
      <w:r w:rsidR="009516A3" w:rsidRPr="009516A3">
        <w:rPr>
          <w:rFonts w:ascii="Times New Roman" w:hAnsi="Times New Roman" w:cs="Times New Roman"/>
          <w:bCs/>
          <w:sz w:val="36"/>
          <w:szCs w:val="36"/>
        </w:rPr>
        <w:t xml:space="preserve">, </w:t>
      </w:r>
      <w:r w:rsidR="00B31CCA">
        <w:rPr>
          <w:rFonts w:ascii="Times New Roman" w:hAnsi="Times New Roman" w:cs="Times New Roman"/>
          <w:bCs/>
          <w:sz w:val="36"/>
          <w:szCs w:val="36"/>
        </w:rPr>
        <w:t>“</w:t>
      </w:r>
      <w:r w:rsidR="009516A3" w:rsidRPr="009516A3">
        <w:rPr>
          <w:rFonts w:ascii="Times New Roman" w:hAnsi="Times New Roman" w:cs="Times New Roman"/>
          <w:bCs/>
          <w:sz w:val="36"/>
          <w:szCs w:val="36"/>
        </w:rPr>
        <w:t>FirstName</w:t>
      </w:r>
      <w:r w:rsidR="00B31CCA">
        <w:rPr>
          <w:rFonts w:ascii="Times New Roman" w:hAnsi="Times New Roman" w:cs="Times New Roman"/>
          <w:bCs/>
          <w:sz w:val="36"/>
          <w:szCs w:val="36"/>
        </w:rPr>
        <w:t>”</w:t>
      </w:r>
      <w:r w:rsidR="009516A3" w:rsidRPr="009516A3">
        <w:rPr>
          <w:rFonts w:ascii="Times New Roman" w:hAnsi="Times New Roman" w:cs="Times New Roman"/>
          <w:bCs/>
          <w:sz w:val="36"/>
          <w:szCs w:val="36"/>
        </w:rPr>
        <w:t xml:space="preserve">, </w:t>
      </w:r>
      <w:r w:rsidR="00B31CCA">
        <w:rPr>
          <w:rFonts w:ascii="Times New Roman" w:hAnsi="Times New Roman" w:cs="Times New Roman"/>
          <w:bCs/>
          <w:sz w:val="36"/>
          <w:szCs w:val="36"/>
        </w:rPr>
        <w:t>“</w:t>
      </w:r>
      <w:r w:rsidR="009516A3" w:rsidRPr="009516A3">
        <w:rPr>
          <w:rFonts w:ascii="Times New Roman" w:hAnsi="Times New Roman" w:cs="Times New Roman"/>
          <w:bCs/>
          <w:sz w:val="36"/>
          <w:szCs w:val="36"/>
        </w:rPr>
        <w:t>LastName</w:t>
      </w:r>
      <w:r w:rsidR="00B31CCA">
        <w:rPr>
          <w:rFonts w:ascii="Times New Roman" w:hAnsi="Times New Roman" w:cs="Times New Roman"/>
          <w:bCs/>
          <w:sz w:val="36"/>
          <w:szCs w:val="36"/>
        </w:rPr>
        <w:t>”</w:t>
      </w:r>
      <w:r w:rsidR="009516A3" w:rsidRPr="009516A3">
        <w:rPr>
          <w:rFonts w:ascii="Times New Roman" w:hAnsi="Times New Roman" w:cs="Times New Roman"/>
          <w:bCs/>
          <w:sz w:val="36"/>
          <w:szCs w:val="36"/>
        </w:rPr>
        <w:t xml:space="preserve">, </w:t>
      </w:r>
      <w:r w:rsidR="00B31CCA">
        <w:rPr>
          <w:rFonts w:ascii="Times New Roman" w:hAnsi="Times New Roman" w:cs="Times New Roman"/>
          <w:bCs/>
          <w:sz w:val="36"/>
          <w:szCs w:val="36"/>
        </w:rPr>
        <w:t>“</w:t>
      </w:r>
      <w:r w:rsidR="004E75BE">
        <w:rPr>
          <w:rFonts w:ascii="Times New Roman" w:hAnsi="Times New Roman" w:cs="Times New Roman"/>
          <w:bCs/>
          <w:sz w:val="36"/>
          <w:szCs w:val="36"/>
        </w:rPr>
        <w:t>e</w:t>
      </w:r>
      <w:r w:rsidR="009516A3" w:rsidRPr="009516A3">
        <w:rPr>
          <w:rFonts w:ascii="Times New Roman" w:hAnsi="Times New Roman" w:cs="Times New Roman"/>
          <w:bCs/>
          <w:sz w:val="36"/>
          <w:szCs w:val="36"/>
        </w:rPr>
        <w:t>mail</w:t>
      </w:r>
      <w:r w:rsidR="00B31CCA">
        <w:rPr>
          <w:rFonts w:ascii="Times New Roman" w:hAnsi="Times New Roman" w:cs="Times New Roman"/>
          <w:bCs/>
          <w:sz w:val="36"/>
          <w:szCs w:val="36"/>
        </w:rPr>
        <w:t>”</w:t>
      </w:r>
      <w:r w:rsidR="009516A3" w:rsidRPr="009516A3">
        <w:rPr>
          <w:rFonts w:ascii="Times New Roman" w:hAnsi="Times New Roman" w:cs="Times New Roman"/>
          <w:bCs/>
          <w:sz w:val="36"/>
          <w:szCs w:val="36"/>
        </w:rPr>
        <w:t xml:space="preserve">, and </w:t>
      </w:r>
      <w:r w:rsidR="00B31CCA">
        <w:rPr>
          <w:rFonts w:ascii="Times New Roman" w:hAnsi="Times New Roman" w:cs="Times New Roman"/>
          <w:bCs/>
          <w:sz w:val="36"/>
          <w:szCs w:val="36"/>
        </w:rPr>
        <w:t>“</w:t>
      </w:r>
      <w:r w:rsidR="009516A3" w:rsidRPr="009516A3">
        <w:rPr>
          <w:rFonts w:ascii="Times New Roman" w:hAnsi="Times New Roman" w:cs="Times New Roman"/>
          <w:bCs/>
          <w:sz w:val="36"/>
          <w:szCs w:val="36"/>
        </w:rPr>
        <w:t>PhoneNumber</w:t>
      </w:r>
      <w:r w:rsidR="00B31CCA">
        <w:rPr>
          <w:rFonts w:ascii="Times New Roman" w:hAnsi="Times New Roman" w:cs="Times New Roman"/>
          <w:bCs/>
          <w:sz w:val="36"/>
          <w:szCs w:val="36"/>
        </w:rPr>
        <w:t>”</w:t>
      </w:r>
      <w:r w:rsidR="009516A3" w:rsidRPr="009516A3">
        <w:rPr>
          <w:rFonts w:ascii="Times New Roman" w:hAnsi="Times New Roman" w:cs="Times New Roman"/>
          <w:bCs/>
          <w:sz w:val="36"/>
          <w:szCs w:val="36"/>
        </w:rPr>
        <w:t>, enabling efficient communication and support.</w:t>
      </w:r>
    </w:p>
    <w:p w14:paraId="7C67DE52" w14:textId="1E573409" w:rsidR="006D4C86" w:rsidRPr="006D4C86" w:rsidRDefault="006D4C86" w:rsidP="006D4C86">
      <w:pPr>
        <w:spacing w:line="480" w:lineRule="auto"/>
        <w:rPr>
          <w:rFonts w:ascii="Times New Roman" w:hAnsi="Times New Roman" w:cs="Times New Roman"/>
          <w:b/>
          <w:i/>
          <w:iCs/>
          <w:sz w:val="32"/>
          <w:szCs w:val="32"/>
        </w:rPr>
      </w:pPr>
      <w:r>
        <w:rPr>
          <w:rFonts w:ascii="Times New Roman" w:hAnsi="Times New Roman" w:cs="Times New Roman"/>
          <w:b/>
          <w:i/>
          <w:iCs/>
          <w:sz w:val="32"/>
          <w:szCs w:val="32"/>
        </w:rPr>
        <w:t>E</w:t>
      </w:r>
      <w:r w:rsidRPr="006D4C86">
        <w:rPr>
          <w:rFonts w:ascii="Times New Roman" w:hAnsi="Times New Roman" w:cs="Times New Roman"/>
          <w:b/>
          <w:i/>
          <w:iCs/>
          <w:sz w:val="32"/>
          <w:szCs w:val="32"/>
        </w:rPr>
        <w:t xml:space="preserve">ach product only belongs to one category, but each category can be pertained </w:t>
      </w:r>
      <w:r w:rsidRPr="006D4C86">
        <w:rPr>
          <w:rFonts w:ascii="Times New Roman" w:hAnsi="Times New Roman" w:cs="Times New Roman" w:hint="eastAsia"/>
          <w:b/>
          <w:i/>
          <w:iCs/>
          <w:sz w:val="32"/>
          <w:szCs w:val="32"/>
        </w:rPr>
        <w:t>to</w:t>
      </w:r>
      <w:r w:rsidRPr="006D4C86">
        <w:rPr>
          <w:rFonts w:ascii="Times New Roman" w:hAnsi="Times New Roman" w:cs="Times New Roman"/>
          <w:b/>
          <w:i/>
          <w:iCs/>
          <w:sz w:val="32"/>
          <w:szCs w:val="32"/>
        </w:rPr>
        <w:t xml:space="preserve"> one or many products</w:t>
      </w:r>
    </w:p>
    <w:p w14:paraId="1EA818D4" w14:textId="77777777" w:rsidR="0059614E" w:rsidRDefault="00A31C07" w:rsidP="008F7211">
      <w:pPr>
        <w:spacing w:line="360" w:lineRule="auto"/>
        <w:rPr>
          <w:rFonts w:ascii="Times New Roman" w:hAnsi="Times New Roman" w:cs="Times New Roman"/>
          <w:b/>
          <w:sz w:val="36"/>
          <w:szCs w:val="36"/>
        </w:rPr>
      </w:pPr>
      <w:r w:rsidRPr="0059614E">
        <w:rPr>
          <w:rFonts w:ascii="Times New Roman" w:hAnsi="Times New Roman" w:cs="Times New Roman"/>
          <w:b/>
          <w:sz w:val="36"/>
          <w:szCs w:val="36"/>
        </w:rPr>
        <w:t>Description:</w:t>
      </w:r>
    </w:p>
    <w:p w14:paraId="405CC725" w14:textId="70C8F94B" w:rsidR="00A31C07" w:rsidRPr="0050646E" w:rsidRDefault="0059614E" w:rsidP="008F7211">
      <w:pPr>
        <w:spacing w:line="360" w:lineRule="auto"/>
        <w:rPr>
          <w:rFonts w:ascii="Times New Roman" w:hAnsi="Times New Roman" w:cs="Times New Roman"/>
          <w:bCs/>
          <w:sz w:val="36"/>
          <w:szCs w:val="36"/>
        </w:rPr>
      </w:pPr>
      <w:r w:rsidRPr="0059614E">
        <w:rPr>
          <w:rFonts w:ascii="Times New Roman" w:hAnsi="Times New Roman" w:cs="Times New Roman"/>
          <w:b/>
          <w:sz w:val="36"/>
          <w:szCs w:val="36"/>
        </w:rPr>
        <w:t xml:space="preserve"> </w:t>
      </w:r>
      <w:r w:rsidRPr="0059614E">
        <w:rPr>
          <w:rFonts w:ascii="Times New Roman" w:hAnsi="Times New Roman" w:cs="Times New Roman"/>
          <w:bCs/>
          <w:sz w:val="36"/>
          <w:szCs w:val="36"/>
        </w:rPr>
        <w:t xml:space="preserve">Each product belongs to a specific category, facilitating easier navigation for customers. The Category table contains attributes such as </w:t>
      </w:r>
      <w:r w:rsidR="004E75BE">
        <w:rPr>
          <w:rFonts w:ascii="Times New Roman" w:hAnsi="Times New Roman" w:cs="Times New Roman"/>
          <w:bCs/>
          <w:sz w:val="36"/>
          <w:szCs w:val="36"/>
        </w:rPr>
        <w:t>“c</w:t>
      </w:r>
      <w:r w:rsidRPr="0059614E">
        <w:rPr>
          <w:rFonts w:ascii="Times New Roman" w:hAnsi="Times New Roman" w:cs="Times New Roman"/>
          <w:bCs/>
          <w:sz w:val="36"/>
          <w:szCs w:val="36"/>
        </w:rPr>
        <w:t>ategory_</w:t>
      </w:r>
      <w:r w:rsidR="004E75BE">
        <w:rPr>
          <w:rFonts w:ascii="Times New Roman" w:hAnsi="Times New Roman" w:cs="Times New Roman"/>
          <w:bCs/>
          <w:sz w:val="36"/>
          <w:szCs w:val="36"/>
        </w:rPr>
        <w:t>code”</w:t>
      </w:r>
      <w:r w:rsidRPr="0059614E">
        <w:rPr>
          <w:rFonts w:ascii="Times New Roman" w:hAnsi="Times New Roman" w:cs="Times New Roman"/>
          <w:bCs/>
          <w:sz w:val="36"/>
          <w:szCs w:val="36"/>
        </w:rPr>
        <w:t xml:space="preserve"> and </w:t>
      </w:r>
      <w:r w:rsidR="00B3547D">
        <w:rPr>
          <w:rFonts w:ascii="Times New Roman" w:hAnsi="Times New Roman" w:cs="Times New Roman"/>
          <w:bCs/>
          <w:sz w:val="36"/>
          <w:szCs w:val="36"/>
        </w:rPr>
        <w:t>“</w:t>
      </w:r>
      <w:r w:rsidR="004E75BE">
        <w:rPr>
          <w:rFonts w:ascii="Times New Roman" w:hAnsi="Times New Roman" w:cs="Times New Roman"/>
          <w:bCs/>
          <w:sz w:val="36"/>
          <w:szCs w:val="36"/>
        </w:rPr>
        <w:t>type</w:t>
      </w:r>
      <w:r w:rsidR="00B3547D">
        <w:rPr>
          <w:rFonts w:ascii="Times New Roman" w:hAnsi="Times New Roman" w:cs="Times New Roman"/>
          <w:bCs/>
          <w:sz w:val="36"/>
          <w:szCs w:val="36"/>
        </w:rPr>
        <w:t>”</w:t>
      </w:r>
      <w:r w:rsidRPr="0059614E">
        <w:rPr>
          <w:rFonts w:ascii="Times New Roman" w:hAnsi="Times New Roman" w:cs="Times New Roman"/>
          <w:bCs/>
          <w:sz w:val="36"/>
          <w:szCs w:val="36"/>
        </w:rPr>
        <w:t>, which help in organizing products into relevant groups. This structure allows customers to find products more easily and helps businesses manage their inventory effectively.</w:t>
      </w:r>
    </w:p>
    <w:p w14:paraId="24D8F6CA" w14:textId="77777777" w:rsidR="00BB32AB" w:rsidRDefault="00BB32AB" w:rsidP="00497BB5">
      <w:pPr>
        <w:spacing w:line="480" w:lineRule="auto"/>
        <w:rPr>
          <w:rFonts w:ascii="Times New Roman" w:hAnsi="Times New Roman" w:cs="Times New Roman"/>
          <w:b/>
          <w:i/>
          <w:iCs/>
          <w:sz w:val="36"/>
          <w:szCs w:val="36"/>
        </w:rPr>
      </w:pPr>
    </w:p>
    <w:p w14:paraId="3DBD6545" w14:textId="29446EB0" w:rsidR="00497BB5" w:rsidRPr="00497BB5" w:rsidRDefault="00497BB5" w:rsidP="00497BB5">
      <w:pPr>
        <w:spacing w:line="480" w:lineRule="auto"/>
        <w:rPr>
          <w:rFonts w:ascii="Times New Roman" w:hAnsi="Times New Roman" w:cs="Times New Roman"/>
          <w:b/>
          <w:i/>
          <w:iCs/>
          <w:sz w:val="36"/>
          <w:szCs w:val="36"/>
        </w:rPr>
      </w:pPr>
      <w:r w:rsidRPr="00497BB5">
        <w:rPr>
          <w:rFonts w:ascii="Times New Roman" w:hAnsi="Times New Roman" w:cs="Times New Roman"/>
          <w:b/>
          <w:i/>
          <w:iCs/>
          <w:sz w:val="36"/>
          <w:szCs w:val="36"/>
        </w:rPr>
        <w:t>Each order can have one or many products, but each product can have one or many orders.</w:t>
      </w:r>
    </w:p>
    <w:p w14:paraId="3B376572" w14:textId="77777777" w:rsidR="00BB32AB" w:rsidRDefault="00A31C07" w:rsidP="00831E55">
      <w:pPr>
        <w:rPr>
          <w:rFonts w:ascii="Times New Roman" w:hAnsi="Times New Roman" w:cs="Times New Roman"/>
          <w:b/>
          <w:sz w:val="36"/>
          <w:szCs w:val="36"/>
        </w:rPr>
      </w:pPr>
      <w:r w:rsidRPr="00BB32AB">
        <w:rPr>
          <w:rFonts w:ascii="Times New Roman" w:hAnsi="Times New Roman" w:cs="Times New Roman"/>
          <w:b/>
          <w:sz w:val="36"/>
          <w:szCs w:val="36"/>
        </w:rPr>
        <w:t>Description:</w:t>
      </w:r>
    </w:p>
    <w:p w14:paraId="2ECACBB5" w14:textId="391FE75E" w:rsidR="00831E55" w:rsidRPr="0050646E" w:rsidRDefault="00BB32AB" w:rsidP="00831E55">
      <w:pPr>
        <w:rPr>
          <w:rFonts w:ascii="Times New Roman" w:hAnsi="Times New Roman" w:cs="Times New Roman"/>
          <w:bCs/>
          <w:sz w:val="36"/>
          <w:szCs w:val="36"/>
        </w:rPr>
      </w:pPr>
      <w:r w:rsidRPr="00BB32AB">
        <w:rPr>
          <w:rFonts w:ascii="Times New Roman" w:hAnsi="Times New Roman" w:cs="Times New Roman"/>
          <w:bCs/>
          <w:sz w:val="36"/>
          <w:szCs w:val="36"/>
        </w:rPr>
        <w:lastRenderedPageBreak/>
        <w:t xml:space="preserve">Each customer can add one or many products to their orders. The relationship between orders and products is managed through a dedicated table that tracks every product included in an order. This table will contain attributes like </w:t>
      </w:r>
      <w:r w:rsidR="00E0191F">
        <w:rPr>
          <w:rFonts w:ascii="Times New Roman" w:hAnsi="Times New Roman" w:cs="Times New Roman"/>
          <w:bCs/>
          <w:sz w:val="36"/>
          <w:szCs w:val="36"/>
        </w:rPr>
        <w:t>“</w:t>
      </w:r>
      <w:r w:rsidRPr="00BB32AB">
        <w:rPr>
          <w:rFonts w:ascii="Times New Roman" w:hAnsi="Times New Roman" w:cs="Times New Roman"/>
          <w:bCs/>
          <w:sz w:val="36"/>
          <w:szCs w:val="36"/>
        </w:rPr>
        <w:t>Order_ID</w:t>
      </w:r>
      <w:r w:rsidR="00E0191F">
        <w:rPr>
          <w:rFonts w:ascii="Times New Roman" w:hAnsi="Times New Roman" w:cs="Times New Roman"/>
          <w:bCs/>
          <w:sz w:val="36"/>
          <w:szCs w:val="36"/>
        </w:rPr>
        <w:t>”</w:t>
      </w:r>
      <w:r w:rsidRPr="00BB32AB">
        <w:rPr>
          <w:rFonts w:ascii="Times New Roman" w:hAnsi="Times New Roman" w:cs="Times New Roman"/>
          <w:bCs/>
          <w:sz w:val="36"/>
          <w:szCs w:val="36"/>
        </w:rPr>
        <w:t xml:space="preserve"> and </w:t>
      </w:r>
      <w:r w:rsidR="00E0191F">
        <w:rPr>
          <w:rFonts w:ascii="Times New Roman" w:hAnsi="Times New Roman" w:cs="Times New Roman"/>
          <w:bCs/>
          <w:sz w:val="36"/>
          <w:szCs w:val="36"/>
        </w:rPr>
        <w:t>“</w:t>
      </w:r>
      <w:r w:rsidRPr="00BB32AB">
        <w:rPr>
          <w:rFonts w:ascii="Times New Roman" w:hAnsi="Times New Roman" w:cs="Times New Roman"/>
          <w:bCs/>
          <w:sz w:val="36"/>
          <w:szCs w:val="36"/>
        </w:rPr>
        <w:t>Product_ID</w:t>
      </w:r>
      <w:r w:rsidR="00E0191F">
        <w:rPr>
          <w:rFonts w:ascii="Times New Roman" w:hAnsi="Times New Roman" w:cs="Times New Roman"/>
          <w:bCs/>
          <w:sz w:val="36"/>
          <w:szCs w:val="36"/>
        </w:rPr>
        <w:t>”</w:t>
      </w:r>
      <w:r w:rsidRPr="00BB32AB">
        <w:rPr>
          <w:rFonts w:ascii="Times New Roman" w:hAnsi="Times New Roman" w:cs="Times New Roman"/>
          <w:bCs/>
          <w:sz w:val="36"/>
          <w:szCs w:val="36"/>
        </w:rPr>
        <w:t>, allowing for multiple products per order while ensuring that each product can appear in different orders.</w:t>
      </w:r>
    </w:p>
    <w:p w14:paraId="71A7F89E" w14:textId="3DB312B4" w:rsidR="00942B5E" w:rsidRDefault="00EC7786" w:rsidP="00BB051C">
      <w:pPr>
        <w:rPr>
          <w:rFonts w:ascii="Times New Roman" w:hAnsi="Times New Roman" w:cs="Times New Roman"/>
          <w:bCs/>
          <w:sz w:val="28"/>
          <w:szCs w:val="28"/>
        </w:rPr>
      </w:pPr>
      <w:r w:rsidRPr="00EC7786">
        <w:rPr>
          <w:rFonts w:ascii="Times New Roman" w:hAnsi="Times New Roman" w:cs="Times New Roman"/>
          <w:bCs/>
          <w:sz w:val="28"/>
          <w:szCs w:val="28"/>
        </w:rPr>
        <w:br/>
      </w:r>
    </w:p>
    <w:p w14:paraId="2E3E6C37" w14:textId="77777777" w:rsidR="00942B5E" w:rsidRDefault="00942B5E" w:rsidP="00BB051C">
      <w:pPr>
        <w:rPr>
          <w:rFonts w:ascii="Times New Roman" w:hAnsi="Times New Roman" w:cs="Times New Roman"/>
          <w:bCs/>
          <w:sz w:val="28"/>
          <w:szCs w:val="28"/>
        </w:rPr>
      </w:pPr>
    </w:p>
    <w:p w14:paraId="0B9415C0" w14:textId="77777777" w:rsidR="00942B5E" w:rsidRDefault="00942B5E" w:rsidP="00BB051C">
      <w:pPr>
        <w:rPr>
          <w:rFonts w:ascii="Times New Roman" w:hAnsi="Times New Roman" w:cs="Times New Roman"/>
          <w:bCs/>
          <w:sz w:val="28"/>
          <w:szCs w:val="28"/>
        </w:rPr>
      </w:pPr>
    </w:p>
    <w:p w14:paraId="36AB5733" w14:textId="77777777" w:rsidR="00942B5E" w:rsidRDefault="00942B5E" w:rsidP="00BB051C">
      <w:pPr>
        <w:rPr>
          <w:rFonts w:ascii="Times New Roman" w:hAnsi="Times New Roman" w:cs="Times New Roman"/>
          <w:bCs/>
          <w:sz w:val="28"/>
          <w:szCs w:val="28"/>
        </w:rPr>
      </w:pPr>
    </w:p>
    <w:p w14:paraId="3DFEB62B" w14:textId="1A463EEB" w:rsidR="00831E55" w:rsidRDefault="00831E55" w:rsidP="00BB051C">
      <w:pPr>
        <w:rPr>
          <w:rFonts w:ascii="Times New Roman" w:hAnsi="Times New Roman" w:cs="Times New Roman"/>
          <w:bCs/>
          <w:sz w:val="28"/>
          <w:szCs w:val="28"/>
        </w:rPr>
      </w:pPr>
    </w:p>
    <w:p w14:paraId="05B2F5F1" w14:textId="70FBF3B3" w:rsidR="004A0E10" w:rsidRPr="002F2B11" w:rsidRDefault="004A0E10" w:rsidP="004A0E10">
      <w:pPr>
        <w:rPr>
          <w:rFonts w:ascii="Times New Roman" w:hAnsi="Times New Roman" w:cs="Times New Roman"/>
          <w:bCs/>
          <w:sz w:val="28"/>
          <w:szCs w:val="28"/>
        </w:rPr>
      </w:pPr>
      <w:r>
        <w:rPr>
          <w:rFonts w:ascii="Times New Roman" w:hAnsi="Times New Roman" w:cs="Times New Roman"/>
          <w:b/>
          <w:sz w:val="40"/>
          <w:szCs w:val="40"/>
        </w:rPr>
        <w:br w:type="page"/>
      </w:r>
    </w:p>
    <w:p w14:paraId="4689894A" w14:textId="4C0AFB48" w:rsidR="00D064AD" w:rsidRPr="006D3784" w:rsidRDefault="00D064AD" w:rsidP="00781C4B">
      <w:pPr>
        <w:pStyle w:val="Heading1"/>
      </w:pPr>
      <w:bookmarkStart w:id="7" w:name="_Toc195282858"/>
      <w:r w:rsidRPr="006D3784">
        <w:lastRenderedPageBreak/>
        <w:t>Logical design</w:t>
      </w:r>
      <w:bookmarkEnd w:id="7"/>
    </w:p>
    <w:p w14:paraId="5B532501" w14:textId="4C81C656" w:rsidR="00C81F18" w:rsidRPr="00C81F18" w:rsidRDefault="008A3EAA" w:rsidP="0026424C">
      <w:pPr>
        <w:pStyle w:val="Heading2"/>
      </w:pPr>
      <w:bookmarkStart w:id="8" w:name="_Toc195282859"/>
      <w:r w:rsidRPr="00021BB4">
        <w:t>Table: Customer</w:t>
      </w:r>
      <w:bookmarkEnd w:id="8"/>
    </w:p>
    <w:p w14:paraId="0DCE506C" w14:textId="3729EEBD" w:rsidR="00C81F18" w:rsidRPr="0026424C" w:rsidRDefault="005A14E6" w:rsidP="000B388C">
      <w:pPr>
        <w:rPr>
          <w:rFonts w:ascii="Times New Roman" w:eastAsiaTheme="minorEastAsia" w:hAnsi="Times New Roman" w:cs="Times New Roman"/>
          <w:b/>
          <w:bCs/>
          <w:sz w:val="40"/>
          <w:szCs w:val="40"/>
        </w:rPr>
      </w:pPr>
      <w:r w:rsidRPr="00021BB4">
        <w:rPr>
          <w:rFonts w:ascii="Times New Roman" w:hAnsi="Times New Roman" w:cs="Times New Roman"/>
          <w:b/>
          <w:bCs/>
          <w:noProof/>
          <w:sz w:val="40"/>
          <w:szCs w:val="40"/>
        </w:rPr>
        <w:drawing>
          <wp:inline distT="0" distB="0" distL="0" distR="0" wp14:anchorId="0EB098A8" wp14:editId="10E0F6EF">
            <wp:extent cx="6645910" cy="987425"/>
            <wp:effectExtent l="0" t="0" r="2540" b="3175"/>
            <wp:docPr id="1094679563"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79563" name="Picture 1" descr="A close-up of a graph&#10;&#10;AI-generated content may be incorrect."/>
                    <pic:cNvPicPr/>
                  </pic:nvPicPr>
                  <pic:blipFill>
                    <a:blip r:embed="rId13"/>
                    <a:stretch>
                      <a:fillRect/>
                    </a:stretch>
                  </pic:blipFill>
                  <pic:spPr>
                    <a:xfrm>
                      <a:off x="0" y="0"/>
                      <a:ext cx="6645910" cy="987425"/>
                    </a:xfrm>
                    <a:prstGeom prst="rect">
                      <a:avLst/>
                    </a:prstGeom>
                  </pic:spPr>
                </pic:pic>
              </a:graphicData>
            </a:graphic>
          </wp:inline>
        </w:drawing>
      </w:r>
    </w:p>
    <w:tbl>
      <w:tblPr>
        <w:tblStyle w:val="TableGrid"/>
        <w:tblW w:w="0" w:type="auto"/>
        <w:tblLook w:val="04A0" w:firstRow="1" w:lastRow="0" w:firstColumn="1" w:lastColumn="0" w:noHBand="0" w:noVBand="1"/>
      </w:tblPr>
      <w:tblGrid>
        <w:gridCol w:w="3485"/>
        <w:gridCol w:w="3485"/>
        <w:gridCol w:w="3486"/>
      </w:tblGrid>
      <w:tr w:rsidR="00047FB2" w14:paraId="1B37110C" w14:textId="77777777" w:rsidTr="00047FB2">
        <w:tc>
          <w:tcPr>
            <w:tcW w:w="3485" w:type="dxa"/>
          </w:tcPr>
          <w:p w14:paraId="336FE116" w14:textId="2623234A" w:rsidR="00047FB2" w:rsidRDefault="00047FB2" w:rsidP="000B388C">
            <w:pPr>
              <w:rPr>
                <w:rFonts w:ascii="Times New Roman" w:hAnsi="Times New Roman" w:cs="Times New Roman"/>
                <w:b/>
                <w:bCs/>
                <w:sz w:val="40"/>
                <w:szCs w:val="40"/>
              </w:rPr>
            </w:pPr>
            <w:r>
              <w:rPr>
                <w:rFonts w:ascii="Times New Roman" w:hAnsi="Times New Roman" w:cs="Times New Roman" w:hint="eastAsia"/>
                <w:b/>
                <w:bCs/>
                <w:sz w:val="40"/>
                <w:szCs w:val="40"/>
              </w:rPr>
              <w:t>Attribute</w:t>
            </w:r>
          </w:p>
        </w:tc>
        <w:tc>
          <w:tcPr>
            <w:tcW w:w="3485" w:type="dxa"/>
          </w:tcPr>
          <w:p w14:paraId="661AD68A" w14:textId="4A55A950" w:rsidR="00047FB2" w:rsidRDefault="00047FB2" w:rsidP="000B388C">
            <w:pPr>
              <w:rPr>
                <w:rFonts w:ascii="Times New Roman" w:hAnsi="Times New Roman" w:cs="Times New Roman"/>
                <w:b/>
                <w:bCs/>
                <w:sz w:val="40"/>
                <w:szCs w:val="40"/>
              </w:rPr>
            </w:pPr>
            <w:r>
              <w:rPr>
                <w:rFonts w:ascii="Times New Roman" w:hAnsi="Times New Roman" w:cs="Times New Roman" w:hint="eastAsia"/>
                <w:b/>
                <w:bCs/>
                <w:sz w:val="40"/>
                <w:szCs w:val="40"/>
              </w:rPr>
              <w:t>Data type</w:t>
            </w:r>
          </w:p>
        </w:tc>
        <w:tc>
          <w:tcPr>
            <w:tcW w:w="3486" w:type="dxa"/>
          </w:tcPr>
          <w:p w14:paraId="2EA56C43" w14:textId="5BF934F9" w:rsidR="00047FB2" w:rsidRDefault="00047FB2" w:rsidP="000B388C">
            <w:pPr>
              <w:rPr>
                <w:rFonts w:ascii="Times New Roman" w:hAnsi="Times New Roman" w:cs="Times New Roman"/>
                <w:b/>
                <w:bCs/>
                <w:sz w:val="40"/>
                <w:szCs w:val="40"/>
              </w:rPr>
            </w:pPr>
            <w:r>
              <w:rPr>
                <w:rFonts w:ascii="Times New Roman" w:hAnsi="Times New Roman" w:cs="Times New Roman" w:hint="eastAsia"/>
                <w:b/>
                <w:bCs/>
                <w:sz w:val="40"/>
                <w:szCs w:val="40"/>
              </w:rPr>
              <w:t>Rule</w:t>
            </w:r>
          </w:p>
        </w:tc>
      </w:tr>
      <w:tr w:rsidR="00047FB2" w14:paraId="381E25B7" w14:textId="77777777" w:rsidTr="00047FB2">
        <w:tc>
          <w:tcPr>
            <w:tcW w:w="3485" w:type="dxa"/>
          </w:tcPr>
          <w:p w14:paraId="2A95B082" w14:textId="2DE9A5F3" w:rsidR="00047FB2" w:rsidRPr="00A04842" w:rsidRDefault="00F46BC6" w:rsidP="000B388C">
            <w:pPr>
              <w:rPr>
                <w:rFonts w:ascii="Times New Roman" w:hAnsi="Times New Roman" w:cs="Times New Roman"/>
                <w:sz w:val="40"/>
                <w:szCs w:val="40"/>
              </w:rPr>
            </w:pPr>
            <w:r w:rsidRPr="00A04842">
              <w:rPr>
                <w:rFonts w:ascii="Times New Roman" w:hAnsi="Times New Roman" w:cs="Times New Roman" w:hint="eastAsia"/>
                <w:sz w:val="40"/>
                <w:szCs w:val="40"/>
              </w:rPr>
              <w:t>Cus</w:t>
            </w:r>
            <w:r w:rsidR="00AE5ED7" w:rsidRPr="00A04842">
              <w:rPr>
                <w:rFonts w:ascii="Times New Roman" w:hAnsi="Times New Roman" w:cs="Times New Roman" w:hint="eastAsia"/>
                <w:sz w:val="40"/>
                <w:szCs w:val="40"/>
              </w:rPr>
              <w:t>tomer_ID</w:t>
            </w:r>
          </w:p>
        </w:tc>
        <w:tc>
          <w:tcPr>
            <w:tcW w:w="3485" w:type="dxa"/>
          </w:tcPr>
          <w:p w14:paraId="4BA13914" w14:textId="0BBEC691" w:rsidR="00047FB2" w:rsidRPr="00A04842" w:rsidRDefault="00880E02" w:rsidP="000B388C">
            <w:pPr>
              <w:rPr>
                <w:rFonts w:ascii="Times New Roman" w:hAnsi="Times New Roman" w:cs="Times New Roman"/>
                <w:sz w:val="40"/>
                <w:szCs w:val="40"/>
              </w:rPr>
            </w:pPr>
            <w:r w:rsidRPr="00A04842">
              <w:rPr>
                <w:rFonts w:ascii="Times New Roman" w:hAnsi="Times New Roman" w:cs="Times New Roman" w:hint="eastAsia"/>
                <w:sz w:val="40"/>
                <w:szCs w:val="40"/>
              </w:rPr>
              <w:t xml:space="preserve">Short </w:t>
            </w:r>
            <w:r w:rsidR="00967CB5" w:rsidRPr="00A04842">
              <w:rPr>
                <w:rFonts w:ascii="Times New Roman" w:hAnsi="Times New Roman" w:cs="Times New Roman" w:hint="eastAsia"/>
                <w:sz w:val="40"/>
                <w:szCs w:val="40"/>
              </w:rPr>
              <w:t>Text</w:t>
            </w:r>
          </w:p>
        </w:tc>
        <w:tc>
          <w:tcPr>
            <w:tcW w:w="3486" w:type="dxa"/>
          </w:tcPr>
          <w:p w14:paraId="33710ED6" w14:textId="561FC677" w:rsidR="00047FB2" w:rsidRPr="00A04842" w:rsidRDefault="00030552" w:rsidP="525AE085">
            <w:pPr>
              <w:rPr>
                <w:rFonts w:ascii="Times New Roman" w:hAnsi="Times New Roman" w:cs="Times New Roman"/>
                <w:sz w:val="40"/>
                <w:szCs w:val="40"/>
              </w:rPr>
            </w:pPr>
            <w:r>
              <w:rPr>
                <w:rFonts w:ascii="Times New Roman" w:hAnsi="Times New Roman" w:cs="Times New Roman" w:hint="eastAsia"/>
                <w:sz w:val="40"/>
                <w:szCs w:val="40"/>
              </w:rPr>
              <w:t>PRIMA</w:t>
            </w:r>
            <w:r w:rsidR="004C706F">
              <w:rPr>
                <w:rFonts w:ascii="Times New Roman" w:hAnsi="Times New Roman" w:cs="Times New Roman" w:hint="eastAsia"/>
                <w:sz w:val="40"/>
                <w:szCs w:val="40"/>
              </w:rPr>
              <w:t>RY KEY</w:t>
            </w:r>
            <w:r w:rsidR="285779CC" w:rsidRPr="3E442B3D">
              <w:rPr>
                <w:rFonts w:ascii="Times New Roman" w:hAnsi="Times New Roman" w:cs="Times New Roman"/>
                <w:sz w:val="40"/>
                <w:szCs w:val="40"/>
              </w:rPr>
              <w:t>, NOT NULL</w:t>
            </w:r>
            <w:r w:rsidR="37082350" w:rsidRPr="39F406DC">
              <w:rPr>
                <w:rFonts w:ascii="Times New Roman" w:hAnsi="Times New Roman" w:cs="Times New Roman"/>
                <w:sz w:val="40"/>
                <w:szCs w:val="40"/>
              </w:rPr>
              <w:t>,</w:t>
            </w:r>
          </w:p>
          <w:p w14:paraId="0317838B" w14:textId="5EFF92F2" w:rsidR="00047FB2" w:rsidRPr="00A04842" w:rsidRDefault="37082350" w:rsidP="000B388C">
            <w:pPr>
              <w:rPr>
                <w:rFonts w:ascii="Times New Roman" w:hAnsi="Times New Roman" w:cs="Times New Roman"/>
                <w:sz w:val="40"/>
                <w:szCs w:val="40"/>
              </w:rPr>
            </w:pPr>
            <w:r w:rsidRPr="525AE085">
              <w:rPr>
                <w:rFonts w:ascii="Times New Roman" w:hAnsi="Times New Roman" w:cs="Times New Roman"/>
                <w:sz w:val="40"/>
                <w:szCs w:val="40"/>
              </w:rPr>
              <w:t>UNIQUE</w:t>
            </w:r>
          </w:p>
        </w:tc>
      </w:tr>
      <w:tr w:rsidR="00047FB2" w14:paraId="56043A5E" w14:textId="77777777" w:rsidTr="00047FB2">
        <w:tc>
          <w:tcPr>
            <w:tcW w:w="3485" w:type="dxa"/>
          </w:tcPr>
          <w:p w14:paraId="7799BC7D" w14:textId="5BE6CC34" w:rsidR="00047FB2" w:rsidRPr="00A04842" w:rsidRDefault="00967CB5" w:rsidP="000B388C">
            <w:pPr>
              <w:rPr>
                <w:rFonts w:ascii="Times New Roman" w:hAnsi="Times New Roman" w:cs="Times New Roman"/>
                <w:sz w:val="40"/>
                <w:szCs w:val="40"/>
              </w:rPr>
            </w:pPr>
            <w:r w:rsidRPr="00A04842">
              <w:rPr>
                <w:rFonts w:ascii="Times New Roman" w:hAnsi="Times New Roman" w:cs="Times New Roman" w:hint="eastAsia"/>
                <w:sz w:val="40"/>
                <w:szCs w:val="40"/>
              </w:rPr>
              <w:t>LastName</w:t>
            </w:r>
          </w:p>
        </w:tc>
        <w:tc>
          <w:tcPr>
            <w:tcW w:w="3485" w:type="dxa"/>
          </w:tcPr>
          <w:p w14:paraId="5FE1048A" w14:textId="5BB82EAB" w:rsidR="00047FB2" w:rsidRPr="00A04842" w:rsidRDefault="00967CB5" w:rsidP="000B388C">
            <w:pPr>
              <w:rPr>
                <w:rFonts w:ascii="Times New Roman" w:hAnsi="Times New Roman" w:cs="Times New Roman"/>
                <w:sz w:val="40"/>
                <w:szCs w:val="40"/>
              </w:rPr>
            </w:pPr>
            <w:r w:rsidRPr="00A04842">
              <w:rPr>
                <w:rFonts w:ascii="Times New Roman" w:hAnsi="Times New Roman" w:cs="Times New Roman" w:hint="eastAsia"/>
                <w:sz w:val="40"/>
                <w:szCs w:val="40"/>
              </w:rPr>
              <w:t>Short Text</w:t>
            </w:r>
          </w:p>
        </w:tc>
        <w:tc>
          <w:tcPr>
            <w:tcW w:w="3486" w:type="dxa"/>
          </w:tcPr>
          <w:p w14:paraId="56780928" w14:textId="531F23D8" w:rsidR="00047FB2" w:rsidRPr="00A04842" w:rsidRDefault="00CD475F" w:rsidP="000B388C">
            <w:pPr>
              <w:rPr>
                <w:rFonts w:ascii="Times New Roman" w:hAnsi="Times New Roman" w:cs="Times New Roman"/>
                <w:sz w:val="40"/>
                <w:szCs w:val="40"/>
              </w:rPr>
            </w:pPr>
            <w:r>
              <w:rPr>
                <w:rFonts w:ascii="Times New Roman" w:hAnsi="Times New Roman" w:cs="Times New Roman" w:hint="eastAsia"/>
                <w:sz w:val="40"/>
                <w:szCs w:val="40"/>
              </w:rPr>
              <w:t>NOT NULL</w:t>
            </w:r>
          </w:p>
        </w:tc>
      </w:tr>
      <w:tr w:rsidR="00047FB2" w14:paraId="4A07160F" w14:textId="77777777" w:rsidTr="00047FB2">
        <w:tc>
          <w:tcPr>
            <w:tcW w:w="3485" w:type="dxa"/>
          </w:tcPr>
          <w:p w14:paraId="7B400522" w14:textId="0FD6ECCF" w:rsidR="00047FB2" w:rsidRPr="00A04842" w:rsidRDefault="00967CB5" w:rsidP="000B388C">
            <w:pPr>
              <w:rPr>
                <w:rFonts w:ascii="Times New Roman" w:hAnsi="Times New Roman" w:cs="Times New Roman"/>
                <w:sz w:val="40"/>
                <w:szCs w:val="40"/>
              </w:rPr>
            </w:pPr>
            <w:r w:rsidRPr="00A04842">
              <w:rPr>
                <w:rFonts w:ascii="Times New Roman" w:hAnsi="Times New Roman" w:cs="Times New Roman" w:hint="eastAsia"/>
                <w:sz w:val="40"/>
                <w:szCs w:val="40"/>
              </w:rPr>
              <w:t>FirstName</w:t>
            </w:r>
          </w:p>
        </w:tc>
        <w:tc>
          <w:tcPr>
            <w:tcW w:w="3485" w:type="dxa"/>
          </w:tcPr>
          <w:p w14:paraId="6211D326" w14:textId="43E3477D" w:rsidR="00047FB2" w:rsidRPr="00A04842" w:rsidRDefault="00967CB5" w:rsidP="000B388C">
            <w:pPr>
              <w:rPr>
                <w:rFonts w:ascii="Times New Roman" w:hAnsi="Times New Roman" w:cs="Times New Roman"/>
                <w:sz w:val="40"/>
                <w:szCs w:val="40"/>
              </w:rPr>
            </w:pPr>
            <w:r w:rsidRPr="00A04842">
              <w:rPr>
                <w:rFonts w:ascii="Times New Roman" w:hAnsi="Times New Roman" w:cs="Times New Roman" w:hint="eastAsia"/>
                <w:sz w:val="40"/>
                <w:szCs w:val="40"/>
              </w:rPr>
              <w:t>Short Text</w:t>
            </w:r>
          </w:p>
        </w:tc>
        <w:tc>
          <w:tcPr>
            <w:tcW w:w="3486" w:type="dxa"/>
          </w:tcPr>
          <w:p w14:paraId="60DE44ED" w14:textId="6CD05A9E" w:rsidR="00047FB2" w:rsidRPr="00A04842" w:rsidRDefault="00CD475F" w:rsidP="000B388C">
            <w:pPr>
              <w:rPr>
                <w:rFonts w:ascii="Times New Roman" w:hAnsi="Times New Roman" w:cs="Times New Roman"/>
                <w:sz w:val="40"/>
                <w:szCs w:val="40"/>
              </w:rPr>
            </w:pPr>
            <w:r>
              <w:rPr>
                <w:rFonts w:ascii="Times New Roman" w:hAnsi="Times New Roman" w:cs="Times New Roman" w:hint="eastAsia"/>
                <w:sz w:val="40"/>
                <w:szCs w:val="40"/>
              </w:rPr>
              <w:t>NOT NULL</w:t>
            </w:r>
          </w:p>
        </w:tc>
      </w:tr>
      <w:tr w:rsidR="00047FB2" w14:paraId="0ADFC902" w14:textId="77777777" w:rsidTr="00047FB2">
        <w:tc>
          <w:tcPr>
            <w:tcW w:w="3485" w:type="dxa"/>
          </w:tcPr>
          <w:p w14:paraId="0CE60EC0" w14:textId="7739E0C7" w:rsidR="00047FB2" w:rsidRPr="00A04842" w:rsidRDefault="00967CB5" w:rsidP="000B388C">
            <w:pPr>
              <w:rPr>
                <w:rFonts w:ascii="Times New Roman" w:hAnsi="Times New Roman" w:cs="Times New Roman"/>
                <w:sz w:val="40"/>
                <w:szCs w:val="40"/>
              </w:rPr>
            </w:pPr>
            <w:r w:rsidRPr="00A04842">
              <w:rPr>
                <w:rFonts w:ascii="Times New Roman" w:hAnsi="Times New Roman" w:cs="Times New Roman"/>
                <w:sz w:val="40"/>
                <w:szCs w:val="40"/>
              </w:rPr>
              <w:t>E</w:t>
            </w:r>
            <w:r w:rsidRPr="00A04842">
              <w:rPr>
                <w:rFonts w:ascii="Times New Roman" w:hAnsi="Times New Roman" w:cs="Times New Roman" w:hint="eastAsia"/>
                <w:sz w:val="40"/>
                <w:szCs w:val="40"/>
              </w:rPr>
              <w:t>mail</w:t>
            </w:r>
          </w:p>
        </w:tc>
        <w:tc>
          <w:tcPr>
            <w:tcW w:w="3485" w:type="dxa"/>
          </w:tcPr>
          <w:p w14:paraId="70D0924C" w14:textId="013A596F" w:rsidR="00047FB2" w:rsidRPr="00A04842" w:rsidRDefault="00967CB5" w:rsidP="000B388C">
            <w:pPr>
              <w:rPr>
                <w:rFonts w:ascii="Times New Roman" w:hAnsi="Times New Roman" w:cs="Times New Roman"/>
                <w:sz w:val="40"/>
                <w:szCs w:val="40"/>
              </w:rPr>
            </w:pPr>
            <w:r w:rsidRPr="00A04842">
              <w:rPr>
                <w:rFonts w:ascii="Times New Roman" w:hAnsi="Times New Roman" w:cs="Times New Roman" w:hint="eastAsia"/>
                <w:sz w:val="40"/>
                <w:szCs w:val="40"/>
              </w:rPr>
              <w:t>Short Text</w:t>
            </w:r>
          </w:p>
        </w:tc>
        <w:tc>
          <w:tcPr>
            <w:tcW w:w="3486" w:type="dxa"/>
          </w:tcPr>
          <w:p w14:paraId="0C895071" w14:textId="10313E56" w:rsidR="00047FB2" w:rsidRPr="00A04842" w:rsidRDefault="00CD475F" w:rsidP="000B388C">
            <w:pPr>
              <w:rPr>
                <w:rFonts w:ascii="Times New Roman" w:hAnsi="Times New Roman" w:cs="Times New Roman"/>
                <w:sz w:val="40"/>
                <w:szCs w:val="40"/>
              </w:rPr>
            </w:pPr>
            <w:r>
              <w:rPr>
                <w:rFonts w:ascii="Times New Roman" w:hAnsi="Times New Roman" w:cs="Times New Roman" w:hint="eastAsia"/>
                <w:sz w:val="40"/>
                <w:szCs w:val="40"/>
              </w:rPr>
              <w:t>NOT NULL</w:t>
            </w:r>
          </w:p>
        </w:tc>
      </w:tr>
      <w:tr w:rsidR="00047FB2" w14:paraId="02A5C29E" w14:textId="77777777" w:rsidTr="00047FB2">
        <w:tc>
          <w:tcPr>
            <w:tcW w:w="3485" w:type="dxa"/>
          </w:tcPr>
          <w:p w14:paraId="462F0FEB" w14:textId="45922152" w:rsidR="00047FB2" w:rsidRPr="00A04842" w:rsidRDefault="00967CB5" w:rsidP="000B388C">
            <w:pPr>
              <w:rPr>
                <w:rFonts w:ascii="Times New Roman" w:hAnsi="Times New Roman" w:cs="Times New Roman"/>
                <w:sz w:val="40"/>
                <w:szCs w:val="40"/>
              </w:rPr>
            </w:pPr>
            <w:r w:rsidRPr="00A04842">
              <w:rPr>
                <w:rFonts w:ascii="Times New Roman" w:hAnsi="Times New Roman" w:cs="Times New Roman" w:hint="eastAsia"/>
                <w:sz w:val="40"/>
                <w:szCs w:val="40"/>
              </w:rPr>
              <w:t>PhoneNumber</w:t>
            </w:r>
          </w:p>
        </w:tc>
        <w:tc>
          <w:tcPr>
            <w:tcW w:w="3485" w:type="dxa"/>
          </w:tcPr>
          <w:p w14:paraId="16827B12" w14:textId="3685B4B1" w:rsidR="00047FB2" w:rsidRPr="00A04842" w:rsidRDefault="00967CB5" w:rsidP="000B388C">
            <w:pPr>
              <w:rPr>
                <w:rFonts w:ascii="Times New Roman" w:hAnsi="Times New Roman" w:cs="Times New Roman"/>
                <w:sz w:val="40"/>
                <w:szCs w:val="40"/>
              </w:rPr>
            </w:pPr>
            <w:r w:rsidRPr="00A04842">
              <w:rPr>
                <w:rFonts w:ascii="Times New Roman" w:hAnsi="Times New Roman" w:cs="Times New Roman" w:hint="eastAsia"/>
                <w:sz w:val="40"/>
                <w:szCs w:val="40"/>
              </w:rPr>
              <w:t>Short Text</w:t>
            </w:r>
          </w:p>
        </w:tc>
        <w:tc>
          <w:tcPr>
            <w:tcW w:w="3486" w:type="dxa"/>
          </w:tcPr>
          <w:p w14:paraId="26B82D12" w14:textId="4C31221D" w:rsidR="00047FB2" w:rsidRPr="00A04842" w:rsidRDefault="00CD475F" w:rsidP="000B388C">
            <w:pPr>
              <w:rPr>
                <w:rFonts w:ascii="Times New Roman" w:hAnsi="Times New Roman" w:cs="Times New Roman"/>
                <w:sz w:val="40"/>
                <w:szCs w:val="40"/>
              </w:rPr>
            </w:pPr>
            <w:r>
              <w:rPr>
                <w:rFonts w:ascii="Times New Roman" w:hAnsi="Times New Roman" w:cs="Times New Roman" w:hint="eastAsia"/>
                <w:sz w:val="40"/>
                <w:szCs w:val="40"/>
              </w:rPr>
              <w:t>NOT NULL</w:t>
            </w:r>
          </w:p>
        </w:tc>
      </w:tr>
      <w:tr w:rsidR="00047FB2" w14:paraId="7D9AB6F8" w14:textId="77777777" w:rsidTr="00047FB2">
        <w:tc>
          <w:tcPr>
            <w:tcW w:w="3485" w:type="dxa"/>
          </w:tcPr>
          <w:p w14:paraId="2C27C7EB" w14:textId="21429CB1" w:rsidR="00047FB2" w:rsidRPr="00A04842" w:rsidRDefault="00967CB5" w:rsidP="000B388C">
            <w:pPr>
              <w:rPr>
                <w:rFonts w:ascii="Times New Roman" w:hAnsi="Times New Roman" w:cs="Times New Roman"/>
                <w:sz w:val="40"/>
                <w:szCs w:val="40"/>
              </w:rPr>
            </w:pPr>
            <w:r w:rsidRPr="00A04842">
              <w:rPr>
                <w:rFonts w:ascii="Times New Roman" w:hAnsi="Times New Roman" w:cs="Times New Roman" w:hint="eastAsia"/>
                <w:sz w:val="40"/>
                <w:szCs w:val="40"/>
              </w:rPr>
              <w:t>AssressNimber</w:t>
            </w:r>
          </w:p>
        </w:tc>
        <w:tc>
          <w:tcPr>
            <w:tcW w:w="3485" w:type="dxa"/>
          </w:tcPr>
          <w:p w14:paraId="0D2D55C6" w14:textId="4271BB13" w:rsidR="00047FB2" w:rsidRPr="00A04842" w:rsidRDefault="00967CB5" w:rsidP="000B388C">
            <w:pPr>
              <w:rPr>
                <w:rFonts w:ascii="Times New Roman" w:hAnsi="Times New Roman" w:cs="Times New Roman"/>
                <w:sz w:val="40"/>
                <w:szCs w:val="40"/>
              </w:rPr>
            </w:pPr>
            <w:r w:rsidRPr="00A04842">
              <w:rPr>
                <w:rFonts w:ascii="Times New Roman" w:hAnsi="Times New Roman" w:cs="Times New Roman" w:hint="eastAsia"/>
                <w:sz w:val="40"/>
                <w:szCs w:val="40"/>
              </w:rPr>
              <w:t>Short Text</w:t>
            </w:r>
          </w:p>
        </w:tc>
        <w:tc>
          <w:tcPr>
            <w:tcW w:w="3486" w:type="dxa"/>
          </w:tcPr>
          <w:p w14:paraId="1F40376B" w14:textId="13F68735" w:rsidR="00047FB2" w:rsidRPr="00A04842" w:rsidRDefault="00CD475F" w:rsidP="000B388C">
            <w:pPr>
              <w:rPr>
                <w:rFonts w:ascii="Times New Roman" w:hAnsi="Times New Roman" w:cs="Times New Roman"/>
                <w:sz w:val="40"/>
                <w:szCs w:val="40"/>
              </w:rPr>
            </w:pPr>
            <w:r>
              <w:rPr>
                <w:rFonts w:ascii="Times New Roman" w:hAnsi="Times New Roman" w:cs="Times New Roman" w:hint="eastAsia"/>
                <w:sz w:val="40"/>
                <w:szCs w:val="40"/>
              </w:rPr>
              <w:t>NOT NULL</w:t>
            </w:r>
          </w:p>
        </w:tc>
      </w:tr>
      <w:tr w:rsidR="00047FB2" w14:paraId="282B0268" w14:textId="77777777" w:rsidTr="00047FB2">
        <w:tc>
          <w:tcPr>
            <w:tcW w:w="3485" w:type="dxa"/>
          </w:tcPr>
          <w:p w14:paraId="336A43A7" w14:textId="44B2966F" w:rsidR="00047FB2" w:rsidRPr="00A04842" w:rsidRDefault="00A130C5" w:rsidP="000B388C">
            <w:pPr>
              <w:rPr>
                <w:rFonts w:ascii="Times New Roman" w:hAnsi="Times New Roman" w:cs="Times New Roman"/>
                <w:sz w:val="40"/>
                <w:szCs w:val="40"/>
              </w:rPr>
            </w:pPr>
            <w:r w:rsidRPr="00A04842">
              <w:rPr>
                <w:rFonts w:ascii="Times New Roman" w:hAnsi="Times New Roman" w:cs="Times New Roman" w:hint="eastAsia"/>
                <w:sz w:val="40"/>
                <w:szCs w:val="40"/>
              </w:rPr>
              <w:t>Street</w:t>
            </w:r>
          </w:p>
        </w:tc>
        <w:tc>
          <w:tcPr>
            <w:tcW w:w="3485" w:type="dxa"/>
          </w:tcPr>
          <w:p w14:paraId="0EB22561" w14:textId="2022A5DD" w:rsidR="00047FB2" w:rsidRPr="00A04842" w:rsidRDefault="00967CB5" w:rsidP="000B388C">
            <w:pPr>
              <w:rPr>
                <w:rFonts w:ascii="Times New Roman" w:hAnsi="Times New Roman" w:cs="Times New Roman"/>
                <w:sz w:val="40"/>
                <w:szCs w:val="40"/>
              </w:rPr>
            </w:pPr>
            <w:r w:rsidRPr="00A04842">
              <w:rPr>
                <w:rFonts w:ascii="Times New Roman" w:hAnsi="Times New Roman" w:cs="Times New Roman" w:hint="eastAsia"/>
                <w:sz w:val="40"/>
                <w:szCs w:val="40"/>
              </w:rPr>
              <w:t>Short Text</w:t>
            </w:r>
          </w:p>
        </w:tc>
        <w:tc>
          <w:tcPr>
            <w:tcW w:w="3486" w:type="dxa"/>
          </w:tcPr>
          <w:p w14:paraId="6350A732" w14:textId="73ADB978" w:rsidR="00047FB2" w:rsidRPr="00A04842" w:rsidRDefault="00CD475F" w:rsidP="000B388C">
            <w:pPr>
              <w:rPr>
                <w:rFonts w:ascii="Times New Roman" w:hAnsi="Times New Roman" w:cs="Times New Roman"/>
                <w:sz w:val="40"/>
                <w:szCs w:val="40"/>
              </w:rPr>
            </w:pPr>
            <w:r>
              <w:rPr>
                <w:rFonts w:ascii="Times New Roman" w:hAnsi="Times New Roman" w:cs="Times New Roman" w:hint="eastAsia"/>
                <w:sz w:val="40"/>
                <w:szCs w:val="40"/>
              </w:rPr>
              <w:t>NOT NULL</w:t>
            </w:r>
          </w:p>
        </w:tc>
      </w:tr>
      <w:tr w:rsidR="00A130C5" w14:paraId="2A2F9CAF" w14:textId="77777777" w:rsidTr="00A130C5">
        <w:tc>
          <w:tcPr>
            <w:tcW w:w="3485" w:type="dxa"/>
          </w:tcPr>
          <w:p w14:paraId="30A498D2" w14:textId="585E84D6" w:rsidR="00A130C5" w:rsidRPr="00A04842" w:rsidRDefault="00A130C5" w:rsidP="00A130C5">
            <w:pPr>
              <w:tabs>
                <w:tab w:val="center" w:pos="1634"/>
              </w:tabs>
              <w:rPr>
                <w:rFonts w:ascii="Times New Roman" w:hAnsi="Times New Roman" w:cs="Times New Roman"/>
                <w:sz w:val="40"/>
                <w:szCs w:val="40"/>
              </w:rPr>
            </w:pPr>
            <w:r w:rsidRPr="00A04842">
              <w:rPr>
                <w:rFonts w:ascii="Times New Roman" w:hAnsi="Times New Roman" w:cs="Times New Roman" w:hint="eastAsia"/>
                <w:sz w:val="40"/>
                <w:szCs w:val="40"/>
              </w:rPr>
              <w:t>District</w:t>
            </w:r>
          </w:p>
        </w:tc>
        <w:tc>
          <w:tcPr>
            <w:tcW w:w="3485" w:type="dxa"/>
          </w:tcPr>
          <w:p w14:paraId="358777B2" w14:textId="77777777" w:rsidR="00A130C5" w:rsidRPr="00A04842" w:rsidRDefault="00A130C5">
            <w:pPr>
              <w:rPr>
                <w:rFonts w:ascii="Times New Roman" w:hAnsi="Times New Roman" w:cs="Times New Roman"/>
                <w:sz w:val="40"/>
                <w:szCs w:val="40"/>
              </w:rPr>
            </w:pPr>
            <w:r w:rsidRPr="00A04842">
              <w:rPr>
                <w:rFonts w:ascii="Times New Roman" w:hAnsi="Times New Roman" w:cs="Times New Roman" w:hint="eastAsia"/>
                <w:sz w:val="40"/>
                <w:szCs w:val="40"/>
              </w:rPr>
              <w:t>Short Text</w:t>
            </w:r>
          </w:p>
        </w:tc>
        <w:tc>
          <w:tcPr>
            <w:tcW w:w="3486" w:type="dxa"/>
          </w:tcPr>
          <w:p w14:paraId="2907C57A" w14:textId="6AB119CA" w:rsidR="00A130C5" w:rsidRPr="00A04842" w:rsidRDefault="00CD475F">
            <w:pPr>
              <w:rPr>
                <w:rFonts w:ascii="Times New Roman" w:hAnsi="Times New Roman" w:cs="Times New Roman"/>
                <w:sz w:val="40"/>
                <w:szCs w:val="40"/>
              </w:rPr>
            </w:pPr>
            <w:r>
              <w:rPr>
                <w:rFonts w:ascii="Times New Roman" w:hAnsi="Times New Roman" w:cs="Times New Roman" w:hint="eastAsia"/>
                <w:sz w:val="40"/>
                <w:szCs w:val="40"/>
              </w:rPr>
              <w:t>NOT NULL</w:t>
            </w:r>
          </w:p>
        </w:tc>
      </w:tr>
    </w:tbl>
    <w:p w14:paraId="6BB0CAC8" w14:textId="77777777" w:rsidR="00587DD5" w:rsidRDefault="00587DD5" w:rsidP="000B388C">
      <w:pPr>
        <w:rPr>
          <w:rFonts w:ascii="Times New Roman" w:hAnsi="Times New Roman" w:cs="Times New Roman"/>
          <w:b/>
          <w:bCs/>
          <w:sz w:val="40"/>
          <w:szCs w:val="40"/>
        </w:rPr>
      </w:pPr>
    </w:p>
    <w:p w14:paraId="7E62AB10" w14:textId="77777777" w:rsidR="004E0563" w:rsidRDefault="004E0563" w:rsidP="000B388C">
      <w:pPr>
        <w:rPr>
          <w:rFonts w:ascii="Times New Roman" w:hAnsi="Times New Roman" w:cs="Times New Roman"/>
          <w:b/>
          <w:bCs/>
          <w:sz w:val="40"/>
          <w:szCs w:val="40"/>
        </w:rPr>
      </w:pPr>
    </w:p>
    <w:p w14:paraId="60082D11" w14:textId="77777777" w:rsidR="004E0563" w:rsidRDefault="004E0563" w:rsidP="000B388C">
      <w:pPr>
        <w:rPr>
          <w:rFonts w:ascii="Times New Roman" w:hAnsi="Times New Roman" w:cs="Times New Roman"/>
          <w:b/>
          <w:bCs/>
          <w:sz w:val="40"/>
          <w:szCs w:val="40"/>
        </w:rPr>
      </w:pPr>
    </w:p>
    <w:p w14:paraId="146A76DF" w14:textId="60EE6B92" w:rsidR="00C81F18" w:rsidRPr="00C81F18" w:rsidRDefault="008A3EAA" w:rsidP="0026424C">
      <w:pPr>
        <w:pStyle w:val="Heading2"/>
      </w:pPr>
      <w:bookmarkStart w:id="9" w:name="_Toc195282860"/>
      <w:r w:rsidRPr="00021BB4">
        <w:rPr>
          <w:rFonts w:hint="eastAsia"/>
        </w:rPr>
        <w:lastRenderedPageBreak/>
        <w:t>Ta</w:t>
      </w:r>
      <w:r w:rsidR="00B8294E" w:rsidRPr="00021BB4">
        <w:rPr>
          <w:rFonts w:hint="eastAsia"/>
        </w:rPr>
        <w:t xml:space="preserve">ble: </w:t>
      </w:r>
      <w:r w:rsidR="00DF0D29" w:rsidRPr="00021BB4">
        <w:rPr>
          <w:rFonts w:hint="eastAsia"/>
        </w:rPr>
        <w:t>Location</w:t>
      </w:r>
      <w:bookmarkEnd w:id="9"/>
    </w:p>
    <w:p w14:paraId="00E6181C" w14:textId="650A0620" w:rsidR="00C81F18" w:rsidRPr="0026424C" w:rsidRDefault="00C16A46" w:rsidP="000B388C">
      <w:pPr>
        <w:rPr>
          <w:rFonts w:ascii="Times New Roman" w:eastAsiaTheme="minorEastAsia" w:hAnsi="Times New Roman" w:cs="Times New Roman"/>
          <w:b/>
          <w:bCs/>
          <w:sz w:val="40"/>
          <w:szCs w:val="40"/>
        </w:rPr>
      </w:pPr>
      <w:r w:rsidRPr="00021BB4">
        <w:rPr>
          <w:rFonts w:ascii="Times New Roman" w:hAnsi="Times New Roman" w:cs="Times New Roman"/>
          <w:b/>
          <w:bCs/>
          <w:noProof/>
          <w:sz w:val="40"/>
          <w:szCs w:val="40"/>
        </w:rPr>
        <w:drawing>
          <wp:inline distT="0" distB="0" distL="0" distR="0" wp14:anchorId="5BE95A02" wp14:editId="7A9B9FD1">
            <wp:extent cx="3219899" cy="1124107"/>
            <wp:effectExtent l="0" t="0" r="0" b="0"/>
            <wp:docPr id="1046349127" name="Picture 1" descr="A diagram of a camp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49127" name="Picture 1" descr="A diagram of a campus&#10;&#10;AI-generated content may be incorrect."/>
                    <pic:cNvPicPr/>
                  </pic:nvPicPr>
                  <pic:blipFill>
                    <a:blip r:embed="rId14"/>
                    <a:stretch>
                      <a:fillRect/>
                    </a:stretch>
                  </pic:blipFill>
                  <pic:spPr>
                    <a:xfrm>
                      <a:off x="0" y="0"/>
                      <a:ext cx="3219899" cy="1124107"/>
                    </a:xfrm>
                    <a:prstGeom prst="rect">
                      <a:avLst/>
                    </a:prstGeom>
                  </pic:spPr>
                </pic:pic>
              </a:graphicData>
            </a:graphic>
          </wp:inline>
        </w:drawing>
      </w:r>
    </w:p>
    <w:tbl>
      <w:tblPr>
        <w:tblStyle w:val="TableGrid"/>
        <w:tblW w:w="0" w:type="auto"/>
        <w:tblLook w:val="04A0" w:firstRow="1" w:lastRow="0" w:firstColumn="1" w:lastColumn="0" w:noHBand="0" w:noVBand="1"/>
      </w:tblPr>
      <w:tblGrid>
        <w:gridCol w:w="3485"/>
        <w:gridCol w:w="3485"/>
        <w:gridCol w:w="3486"/>
      </w:tblGrid>
      <w:tr w:rsidR="00654199" w14:paraId="29A1A501" w14:textId="77777777" w:rsidTr="00654199">
        <w:tc>
          <w:tcPr>
            <w:tcW w:w="3485" w:type="dxa"/>
          </w:tcPr>
          <w:p w14:paraId="31B8E7E7" w14:textId="5DD10B6F" w:rsidR="00654199" w:rsidRPr="00654199" w:rsidRDefault="00654199" w:rsidP="00654199">
            <w:pPr>
              <w:rPr>
                <w:rFonts w:ascii="Times New Roman" w:hAnsi="Times New Roman" w:cs="Times New Roman"/>
                <w:sz w:val="40"/>
                <w:szCs w:val="40"/>
              </w:rPr>
            </w:pPr>
            <w:r>
              <w:rPr>
                <w:rFonts w:ascii="Times New Roman" w:hAnsi="Times New Roman" w:cs="Times New Roman" w:hint="eastAsia"/>
                <w:b/>
                <w:bCs/>
                <w:sz w:val="40"/>
                <w:szCs w:val="40"/>
              </w:rPr>
              <w:t>Attribute</w:t>
            </w:r>
          </w:p>
        </w:tc>
        <w:tc>
          <w:tcPr>
            <w:tcW w:w="3485" w:type="dxa"/>
          </w:tcPr>
          <w:p w14:paraId="1DA55AAB" w14:textId="628A97E4" w:rsidR="00654199" w:rsidRDefault="00654199" w:rsidP="00654199">
            <w:pPr>
              <w:rPr>
                <w:rFonts w:ascii="Times New Roman" w:hAnsi="Times New Roman" w:cs="Times New Roman"/>
                <w:b/>
                <w:bCs/>
                <w:sz w:val="40"/>
                <w:szCs w:val="40"/>
              </w:rPr>
            </w:pPr>
            <w:r>
              <w:rPr>
                <w:rFonts w:ascii="Times New Roman" w:hAnsi="Times New Roman" w:cs="Times New Roman" w:hint="eastAsia"/>
                <w:b/>
                <w:bCs/>
                <w:sz w:val="40"/>
                <w:szCs w:val="40"/>
              </w:rPr>
              <w:t>Data type</w:t>
            </w:r>
          </w:p>
        </w:tc>
        <w:tc>
          <w:tcPr>
            <w:tcW w:w="3486" w:type="dxa"/>
          </w:tcPr>
          <w:p w14:paraId="6B940C1D" w14:textId="622558A6" w:rsidR="00654199" w:rsidRDefault="00654199" w:rsidP="00654199">
            <w:pPr>
              <w:rPr>
                <w:rFonts w:ascii="Times New Roman" w:hAnsi="Times New Roman" w:cs="Times New Roman"/>
                <w:b/>
                <w:bCs/>
                <w:sz w:val="40"/>
                <w:szCs w:val="40"/>
              </w:rPr>
            </w:pPr>
            <w:r>
              <w:rPr>
                <w:rFonts w:ascii="Times New Roman" w:hAnsi="Times New Roman" w:cs="Times New Roman" w:hint="eastAsia"/>
                <w:b/>
                <w:bCs/>
                <w:sz w:val="40"/>
                <w:szCs w:val="40"/>
              </w:rPr>
              <w:t>Rule</w:t>
            </w:r>
          </w:p>
        </w:tc>
      </w:tr>
      <w:tr w:rsidR="00EF0AE0" w14:paraId="5A9CBF16" w14:textId="77777777" w:rsidTr="00EF0AE0">
        <w:tc>
          <w:tcPr>
            <w:tcW w:w="3485" w:type="dxa"/>
          </w:tcPr>
          <w:p w14:paraId="6DA60F76" w14:textId="16F25DCB" w:rsidR="00EF0AE0" w:rsidRPr="00654199" w:rsidRDefault="00654199" w:rsidP="000B388C">
            <w:pPr>
              <w:rPr>
                <w:rFonts w:ascii="Times New Roman" w:hAnsi="Times New Roman" w:cs="Times New Roman"/>
                <w:sz w:val="40"/>
                <w:szCs w:val="40"/>
              </w:rPr>
            </w:pPr>
            <w:r w:rsidRPr="00654199">
              <w:rPr>
                <w:rFonts w:ascii="Times New Roman" w:hAnsi="Times New Roman" w:cs="Times New Roman" w:hint="eastAsia"/>
                <w:sz w:val="40"/>
                <w:szCs w:val="40"/>
              </w:rPr>
              <w:t>AddressCode</w:t>
            </w:r>
          </w:p>
        </w:tc>
        <w:tc>
          <w:tcPr>
            <w:tcW w:w="3485" w:type="dxa"/>
          </w:tcPr>
          <w:p w14:paraId="16AC0EBE" w14:textId="7A8052D1" w:rsidR="00EF0AE0" w:rsidRDefault="00512AC1" w:rsidP="000B388C">
            <w:pPr>
              <w:rPr>
                <w:rFonts w:ascii="Times New Roman" w:hAnsi="Times New Roman" w:cs="Times New Roman"/>
                <w:b/>
                <w:bCs/>
                <w:sz w:val="40"/>
                <w:szCs w:val="40"/>
              </w:rPr>
            </w:pPr>
            <w:r w:rsidRPr="00A04842">
              <w:rPr>
                <w:rFonts w:ascii="Times New Roman" w:hAnsi="Times New Roman" w:cs="Times New Roman" w:hint="eastAsia"/>
                <w:sz w:val="40"/>
                <w:szCs w:val="40"/>
              </w:rPr>
              <w:t>Short Text</w:t>
            </w:r>
          </w:p>
        </w:tc>
        <w:tc>
          <w:tcPr>
            <w:tcW w:w="3486" w:type="dxa"/>
          </w:tcPr>
          <w:p w14:paraId="61BE3FA6" w14:textId="194C85CC" w:rsidR="00EF0AE0" w:rsidRDefault="00512AC1" w:rsidP="000B388C">
            <w:pPr>
              <w:rPr>
                <w:rFonts w:ascii="Times New Roman" w:hAnsi="Times New Roman" w:cs="Times New Roman"/>
                <w:sz w:val="40"/>
                <w:szCs w:val="40"/>
              </w:rPr>
            </w:pPr>
            <w:r>
              <w:rPr>
                <w:rFonts w:ascii="Times New Roman" w:hAnsi="Times New Roman" w:cs="Times New Roman" w:hint="eastAsia"/>
                <w:sz w:val="40"/>
                <w:szCs w:val="40"/>
              </w:rPr>
              <w:t>PRIMARY KEY</w:t>
            </w:r>
            <w:r w:rsidR="46D68FB8" w:rsidRPr="79A04167">
              <w:rPr>
                <w:rFonts w:ascii="Times New Roman" w:hAnsi="Times New Roman" w:cs="Times New Roman"/>
                <w:sz w:val="40"/>
                <w:szCs w:val="40"/>
              </w:rPr>
              <w:t>,NOT NULL</w:t>
            </w:r>
            <w:r w:rsidR="46D68FB8" w:rsidRPr="7B4C1D0E">
              <w:rPr>
                <w:rFonts w:ascii="Times New Roman" w:hAnsi="Times New Roman" w:cs="Times New Roman"/>
                <w:sz w:val="40"/>
                <w:szCs w:val="40"/>
              </w:rPr>
              <w:t>,UNIQUE</w:t>
            </w:r>
          </w:p>
        </w:tc>
      </w:tr>
      <w:tr w:rsidR="00EF0AE0" w14:paraId="07279710" w14:textId="77777777" w:rsidTr="00EF0AE0">
        <w:tc>
          <w:tcPr>
            <w:tcW w:w="3485" w:type="dxa"/>
          </w:tcPr>
          <w:p w14:paraId="4A5B8B87" w14:textId="0EF4E24B" w:rsidR="00EF0AE0" w:rsidRPr="00654199" w:rsidRDefault="00654199" w:rsidP="00654199">
            <w:pPr>
              <w:rPr>
                <w:rFonts w:ascii="Times New Roman" w:hAnsi="Times New Roman" w:cs="Times New Roman"/>
                <w:sz w:val="40"/>
                <w:szCs w:val="40"/>
              </w:rPr>
            </w:pPr>
            <w:r>
              <w:rPr>
                <w:rFonts w:ascii="Times New Roman" w:hAnsi="Times New Roman" w:cs="Times New Roman" w:hint="eastAsia"/>
                <w:sz w:val="40"/>
                <w:szCs w:val="40"/>
              </w:rPr>
              <w:t>Campus</w:t>
            </w:r>
          </w:p>
        </w:tc>
        <w:tc>
          <w:tcPr>
            <w:tcW w:w="3485" w:type="dxa"/>
          </w:tcPr>
          <w:p w14:paraId="3504A065" w14:textId="27F61A55" w:rsidR="00EF0AE0" w:rsidRDefault="00512AC1" w:rsidP="000B388C">
            <w:pPr>
              <w:rPr>
                <w:rFonts w:ascii="Times New Roman" w:hAnsi="Times New Roman" w:cs="Times New Roman"/>
                <w:b/>
                <w:bCs/>
                <w:sz w:val="40"/>
                <w:szCs w:val="40"/>
              </w:rPr>
            </w:pPr>
            <w:r w:rsidRPr="00A04842">
              <w:rPr>
                <w:rFonts w:ascii="Times New Roman" w:hAnsi="Times New Roman" w:cs="Times New Roman" w:hint="eastAsia"/>
                <w:sz w:val="40"/>
                <w:szCs w:val="40"/>
              </w:rPr>
              <w:t>Short Text</w:t>
            </w:r>
          </w:p>
        </w:tc>
        <w:tc>
          <w:tcPr>
            <w:tcW w:w="3486" w:type="dxa"/>
          </w:tcPr>
          <w:p w14:paraId="0D8A212E" w14:textId="566AABFC" w:rsidR="00EF0AE0" w:rsidRDefault="00512AC1" w:rsidP="000B388C">
            <w:pPr>
              <w:rPr>
                <w:rFonts w:ascii="Times New Roman" w:hAnsi="Times New Roman" w:cs="Times New Roman"/>
                <w:b/>
                <w:bCs/>
                <w:sz w:val="40"/>
                <w:szCs w:val="40"/>
              </w:rPr>
            </w:pPr>
            <w:r>
              <w:rPr>
                <w:rFonts w:ascii="Times New Roman" w:hAnsi="Times New Roman" w:cs="Times New Roman" w:hint="eastAsia"/>
                <w:sz w:val="40"/>
                <w:szCs w:val="40"/>
              </w:rPr>
              <w:t>NOT NULL</w:t>
            </w:r>
          </w:p>
        </w:tc>
      </w:tr>
      <w:tr w:rsidR="00EF0AE0" w14:paraId="4860731C" w14:textId="77777777" w:rsidTr="00EF0AE0">
        <w:tc>
          <w:tcPr>
            <w:tcW w:w="3485" w:type="dxa"/>
          </w:tcPr>
          <w:p w14:paraId="14DB00E1" w14:textId="636A5C20" w:rsidR="00EF0AE0" w:rsidRPr="00654199" w:rsidRDefault="00654199" w:rsidP="000B388C">
            <w:pPr>
              <w:rPr>
                <w:rFonts w:ascii="Times New Roman" w:hAnsi="Times New Roman" w:cs="Times New Roman"/>
                <w:sz w:val="40"/>
                <w:szCs w:val="40"/>
              </w:rPr>
            </w:pPr>
            <w:r>
              <w:rPr>
                <w:rFonts w:ascii="Times New Roman" w:hAnsi="Times New Roman" w:cs="Times New Roman" w:hint="eastAsia"/>
                <w:sz w:val="40"/>
                <w:szCs w:val="40"/>
              </w:rPr>
              <w:t>ROOM</w:t>
            </w:r>
          </w:p>
        </w:tc>
        <w:tc>
          <w:tcPr>
            <w:tcW w:w="3485" w:type="dxa"/>
          </w:tcPr>
          <w:p w14:paraId="30BD76D4" w14:textId="275CF2D7" w:rsidR="00EF0AE0" w:rsidRDefault="00512AC1" w:rsidP="000B388C">
            <w:pPr>
              <w:rPr>
                <w:rFonts w:ascii="Times New Roman" w:hAnsi="Times New Roman" w:cs="Times New Roman"/>
                <w:b/>
                <w:bCs/>
                <w:sz w:val="40"/>
                <w:szCs w:val="40"/>
              </w:rPr>
            </w:pPr>
            <w:r w:rsidRPr="00A04842">
              <w:rPr>
                <w:rFonts w:ascii="Times New Roman" w:hAnsi="Times New Roman" w:cs="Times New Roman" w:hint="eastAsia"/>
                <w:sz w:val="40"/>
                <w:szCs w:val="40"/>
              </w:rPr>
              <w:t>Short Text</w:t>
            </w:r>
          </w:p>
        </w:tc>
        <w:tc>
          <w:tcPr>
            <w:tcW w:w="3486" w:type="dxa"/>
          </w:tcPr>
          <w:p w14:paraId="6F847A9B" w14:textId="5554CD2B" w:rsidR="00EF0AE0" w:rsidRDefault="00512AC1" w:rsidP="000B388C">
            <w:pPr>
              <w:rPr>
                <w:rFonts w:ascii="Times New Roman" w:hAnsi="Times New Roman" w:cs="Times New Roman"/>
                <w:b/>
                <w:bCs/>
                <w:sz w:val="40"/>
                <w:szCs w:val="40"/>
              </w:rPr>
            </w:pPr>
            <w:r>
              <w:rPr>
                <w:rFonts w:ascii="Times New Roman" w:hAnsi="Times New Roman" w:cs="Times New Roman" w:hint="eastAsia"/>
                <w:sz w:val="40"/>
                <w:szCs w:val="40"/>
              </w:rPr>
              <w:t>NOT NULL</w:t>
            </w:r>
          </w:p>
        </w:tc>
      </w:tr>
    </w:tbl>
    <w:p w14:paraId="4743620E" w14:textId="1A98D8E9" w:rsidR="00C81F18" w:rsidRPr="0026424C" w:rsidRDefault="00DF0D29" w:rsidP="0026424C">
      <w:pPr>
        <w:pStyle w:val="Heading2"/>
        <w:rPr>
          <w:i/>
        </w:rPr>
      </w:pPr>
      <w:bookmarkStart w:id="10" w:name="_Toc195282861"/>
      <w:r w:rsidRPr="00021BB4">
        <w:rPr>
          <w:rFonts w:hint="eastAsia"/>
        </w:rPr>
        <w:t xml:space="preserve">Table: </w:t>
      </w:r>
      <w:r w:rsidRPr="00021BB4">
        <w:rPr>
          <w:rFonts w:hint="eastAsia"/>
          <w:i/>
        </w:rPr>
        <w:t>Payment</w:t>
      </w:r>
      <w:bookmarkEnd w:id="10"/>
    </w:p>
    <w:p w14:paraId="6C54B5BF" w14:textId="12486CD5" w:rsidR="00C81F18" w:rsidRPr="0026424C" w:rsidRDefault="00576C81" w:rsidP="000B388C">
      <w:pPr>
        <w:rPr>
          <w:rFonts w:ascii="Times New Roman" w:eastAsiaTheme="minorEastAsia" w:hAnsi="Times New Roman" w:cs="Times New Roman"/>
          <w:b/>
          <w:bCs/>
          <w:sz w:val="40"/>
          <w:szCs w:val="40"/>
        </w:rPr>
      </w:pPr>
      <w:r w:rsidRPr="00021BB4">
        <w:rPr>
          <w:rFonts w:ascii="Times New Roman" w:hAnsi="Times New Roman" w:cs="Times New Roman"/>
          <w:b/>
          <w:bCs/>
          <w:noProof/>
          <w:sz w:val="40"/>
          <w:szCs w:val="40"/>
        </w:rPr>
        <w:drawing>
          <wp:inline distT="0" distB="0" distL="0" distR="0" wp14:anchorId="40AC732A" wp14:editId="2DADCE4F">
            <wp:extent cx="2372056" cy="1133633"/>
            <wp:effectExtent l="0" t="0" r="9525" b="9525"/>
            <wp:docPr id="1873213744" name="Picture 1" descr="A diagram of a payment meth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13744" name="Picture 1" descr="A diagram of a payment method&#10;&#10;AI-generated content may be incorrect."/>
                    <pic:cNvPicPr/>
                  </pic:nvPicPr>
                  <pic:blipFill>
                    <a:blip r:embed="rId15"/>
                    <a:stretch>
                      <a:fillRect/>
                    </a:stretch>
                  </pic:blipFill>
                  <pic:spPr>
                    <a:xfrm>
                      <a:off x="0" y="0"/>
                      <a:ext cx="2372056" cy="1133633"/>
                    </a:xfrm>
                    <a:prstGeom prst="rect">
                      <a:avLst/>
                    </a:prstGeom>
                  </pic:spPr>
                </pic:pic>
              </a:graphicData>
            </a:graphic>
          </wp:inline>
        </w:drawing>
      </w:r>
    </w:p>
    <w:tbl>
      <w:tblPr>
        <w:tblStyle w:val="TableGrid"/>
        <w:tblW w:w="0" w:type="auto"/>
        <w:tblLook w:val="04A0" w:firstRow="1" w:lastRow="0" w:firstColumn="1" w:lastColumn="0" w:noHBand="0" w:noVBand="1"/>
      </w:tblPr>
      <w:tblGrid>
        <w:gridCol w:w="3485"/>
        <w:gridCol w:w="3485"/>
        <w:gridCol w:w="3486"/>
      </w:tblGrid>
      <w:tr w:rsidR="00654199" w14:paraId="41E81BE8" w14:textId="77777777" w:rsidTr="00654199">
        <w:tc>
          <w:tcPr>
            <w:tcW w:w="3485" w:type="dxa"/>
          </w:tcPr>
          <w:p w14:paraId="6E216F7D" w14:textId="6FCB2278" w:rsidR="00654199" w:rsidRDefault="00654199" w:rsidP="00654199">
            <w:pPr>
              <w:rPr>
                <w:rFonts w:ascii="Times New Roman" w:hAnsi="Times New Roman" w:cs="Times New Roman"/>
                <w:b/>
                <w:bCs/>
                <w:sz w:val="40"/>
                <w:szCs w:val="40"/>
              </w:rPr>
            </w:pPr>
            <w:r>
              <w:rPr>
                <w:rFonts w:ascii="Times New Roman" w:hAnsi="Times New Roman" w:cs="Times New Roman" w:hint="eastAsia"/>
                <w:b/>
                <w:bCs/>
                <w:sz w:val="40"/>
                <w:szCs w:val="40"/>
              </w:rPr>
              <w:t>Attribute</w:t>
            </w:r>
          </w:p>
        </w:tc>
        <w:tc>
          <w:tcPr>
            <w:tcW w:w="3485" w:type="dxa"/>
          </w:tcPr>
          <w:p w14:paraId="13BEF298" w14:textId="5EF63F3E" w:rsidR="00654199" w:rsidRDefault="00654199" w:rsidP="00654199">
            <w:pPr>
              <w:rPr>
                <w:rFonts w:ascii="Times New Roman" w:hAnsi="Times New Roman" w:cs="Times New Roman"/>
                <w:b/>
                <w:bCs/>
                <w:sz w:val="40"/>
                <w:szCs w:val="40"/>
              </w:rPr>
            </w:pPr>
            <w:r>
              <w:rPr>
                <w:rFonts w:ascii="Times New Roman" w:hAnsi="Times New Roman" w:cs="Times New Roman" w:hint="eastAsia"/>
                <w:b/>
                <w:bCs/>
                <w:sz w:val="40"/>
                <w:szCs w:val="40"/>
              </w:rPr>
              <w:t>Data type</w:t>
            </w:r>
          </w:p>
        </w:tc>
        <w:tc>
          <w:tcPr>
            <w:tcW w:w="3486" w:type="dxa"/>
          </w:tcPr>
          <w:p w14:paraId="1F6D5F27" w14:textId="27E50BDC" w:rsidR="00654199" w:rsidRDefault="00654199" w:rsidP="00654199">
            <w:pPr>
              <w:rPr>
                <w:rFonts w:ascii="Times New Roman" w:hAnsi="Times New Roman" w:cs="Times New Roman"/>
                <w:b/>
                <w:bCs/>
                <w:sz w:val="40"/>
                <w:szCs w:val="40"/>
              </w:rPr>
            </w:pPr>
            <w:r>
              <w:rPr>
                <w:rFonts w:ascii="Times New Roman" w:hAnsi="Times New Roman" w:cs="Times New Roman" w:hint="eastAsia"/>
                <w:b/>
                <w:bCs/>
                <w:sz w:val="40"/>
                <w:szCs w:val="40"/>
              </w:rPr>
              <w:t>Rule</w:t>
            </w:r>
          </w:p>
        </w:tc>
      </w:tr>
      <w:tr w:rsidR="003427DC" w14:paraId="01019A2F" w14:textId="77777777" w:rsidTr="00654199">
        <w:tc>
          <w:tcPr>
            <w:tcW w:w="3485" w:type="dxa"/>
          </w:tcPr>
          <w:p w14:paraId="00836ABA" w14:textId="1F5927AB" w:rsidR="003427DC" w:rsidRPr="003427DC" w:rsidRDefault="003427DC" w:rsidP="003427DC">
            <w:pPr>
              <w:rPr>
                <w:rFonts w:ascii="Times New Roman" w:hAnsi="Times New Roman" w:cs="Times New Roman"/>
                <w:sz w:val="40"/>
                <w:szCs w:val="40"/>
              </w:rPr>
            </w:pPr>
            <w:r w:rsidRPr="003427DC">
              <w:rPr>
                <w:rFonts w:ascii="Times New Roman" w:hAnsi="Times New Roman" w:cs="Times New Roman" w:hint="eastAsia"/>
                <w:sz w:val="40"/>
                <w:szCs w:val="40"/>
              </w:rPr>
              <w:t>Transaction_ID</w:t>
            </w:r>
          </w:p>
        </w:tc>
        <w:tc>
          <w:tcPr>
            <w:tcW w:w="3485" w:type="dxa"/>
          </w:tcPr>
          <w:p w14:paraId="4CA21412" w14:textId="35CD3217" w:rsidR="003427DC" w:rsidRDefault="003427DC" w:rsidP="003427DC">
            <w:pPr>
              <w:rPr>
                <w:rFonts w:ascii="Times New Roman" w:hAnsi="Times New Roman" w:cs="Times New Roman"/>
                <w:b/>
                <w:bCs/>
                <w:sz w:val="40"/>
                <w:szCs w:val="40"/>
              </w:rPr>
            </w:pPr>
            <w:r w:rsidRPr="00A04842">
              <w:rPr>
                <w:rFonts w:ascii="Times New Roman" w:hAnsi="Times New Roman" w:cs="Times New Roman" w:hint="eastAsia"/>
                <w:sz w:val="40"/>
                <w:szCs w:val="40"/>
              </w:rPr>
              <w:t>Short Text</w:t>
            </w:r>
          </w:p>
        </w:tc>
        <w:tc>
          <w:tcPr>
            <w:tcW w:w="3486" w:type="dxa"/>
          </w:tcPr>
          <w:p w14:paraId="105C65D8" w14:textId="6F123D6C" w:rsidR="003427DC" w:rsidRDefault="003427DC" w:rsidP="525AE085">
            <w:pPr>
              <w:rPr>
                <w:rFonts w:ascii="Times New Roman" w:hAnsi="Times New Roman" w:cs="Times New Roman"/>
                <w:sz w:val="40"/>
                <w:szCs w:val="40"/>
              </w:rPr>
            </w:pPr>
            <w:r>
              <w:rPr>
                <w:rFonts w:ascii="Times New Roman" w:hAnsi="Times New Roman" w:cs="Times New Roman" w:hint="eastAsia"/>
                <w:sz w:val="40"/>
                <w:szCs w:val="40"/>
              </w:rPr>
              <w:t>PRIMARY KEY</w:t>
            </w:r>
            <w:r w:rsidR="119366F9" w:rsidRPr="525AE085">
              <w:rPr>
                <w:rFonts w:ascii="Times New Roman" w:hAnsi="Times New Roman" w:cs="Times New Roman"/>
                <w:sz w:val="40"/>
                <w:szCs w:val="40"/>
              </w:rPr>
              <w:t xml:space="preserve"> NOT NULL</w:t>
            </w:r>
          </w:p>
          <w:p w14:paraId="00E8E0B8" w14:textId="4908E5A6" w:rsidR="003427DC" w:rsidRDefault="119366F9" w:rsidP="003427DC">
            <w:pPr>
              <w:rPr>
                <w:rFonts w:ascii="Times New Roman" w:hAnsi="Times New Roman" w:cs="Times New Roman"/>
                <w:sz w:val="40"/>
                <w:szCs w:val="40"/>
              </w:rPr>
            </w:pPr>
            <w:r w:rsidRPr="525AE085">
              <w:rPr>
                <w:rFonts w:ascii="Times New Roman" w:hAnsi="Times New Roman" w:cs="Times New Roman"/>
                <w:sz w:val="40"/>
                <w:szCs w:val="40"/>
              </w:rPr>
              <w:t>,UNIQUE</w:t>
            </w:r>
          </w:p>
        </w:tc>
      </w:tr>
      <w:tr w:rsidR="003427DC" w14:paraId="3D7907CE" w14:textId="77777777" w:rsidTr="00654199">
        <w:tc>
          <w:tcPr>
            <w:tcW w:w="3485" w:type="dxa"/>
          </w:tcPr>
          <w:p w14:paraId="1E6F1A8D" w14:textId="5A9BC5A8" w:rsidR="003427DC" w:rsidRPr="003427DC" w:rsidRDefault="003427DC" w:rsidP="003427DC">
            <w:pPr>
              <w:rPr>
                <w:rFonts w:ascii="Times New Roman" w:hAnsi="Times New Roman" w:cs="Times New Roman"/>
                <w:sz w:val="40"/>
                <w:szCs w:val="40"/>
              </w:rPr>
            </w:pPr>
            <w:r w:rsidRPr="003427DC">
              <w:rPr>
                <w:rFonts w:ascii="Times New Roman" w:hAnsi="Times New Roman" w:cs="Times New Roman" w:hint="eastAsia"/>
                <w:sz w:val="40"/>
                <w:szCs w:val="40"/>
              </w:rPr>
              <w:t>PaymentMethod</w:t>
            </w:r>
          </w:p>
        </w:tc>
        <w:tc>
          <w:tcPr>
            <w:tcW w:w="3485" w:type="dxa"/>
          </w:tcPr>
          <w:p w14:paraId="275A5BAE" w14:textId="61269DAF" w:rsidR="003427DC" w:rsidRDefault="003427DC" w:rsidP="003427DC">
            <w:pPr>
              <w:rPr>
                <w:rFonts w:ascii="Times New Roman" w:hAnsi="Times New Roman" w:cs="Times New Roman"/>
                <w:b/>
                <w:bCs/>
                <w:sz w:val="40"/>
                <w:szCs w:val="40"/>
              </w:rPr>
            </w:pPr>
            <w:r w:rsidRPr="00A04842">
              <w:rPr>
                <w:rFonts w:ascii="Times New Roman" w:hAnsi="Times New Roman" w:cs="Times New Roman" w:hint="eastAsia"/>
                <w:sz w:val="40"/>
                <w:szCs w:val="40"/>
              </w:rPr>
              <w:t>Short Text</w:t>
            </w:r>
          </w:p>
        </w:tc>
        <w:tc>
          <w:tcPr>
            <w:tcW w:w="3486" w:type="dxa"/>
          </w:tcPr>
          <w:p w14:paraId="507BEE7D" w14:textId="217C3897" w:rsidR="003427DC" w:rsidRDefault="003427DC" w:rsidP="003427DC">
            <w:pPr>
              <w:rPr>
                <w:rFonts w:ascii="Times New Roman" w:hAnsi="Times New Roman" w:cs="Times New Roman"/>
                <w:b/>
                <w:bCs/>
                <w:sz w:val="40"/>
                <w:szCs w:val="40"/>
              </w:rPr>
            </w:pPr>
            <w:r>
              <w:rPr>
                <w:rFonts w:ascii="Times New Roman" w:hAnsi="Times New Roman" w:cs="Times New Roman" w:hint="eastAsia"/>
                <w:sz w:val="40"/>
                <w:szCs w:val="40"/>
              </w:rPr>
              <w:t>NOT NULL</w:t>
            </w:r>
          </w:p>
        </w:tc>
      </w:tr>
    </w:tbl>
    <w:p w14:paraId="7A1DECB5" w14:textId="465F280E" w:rsidR="00C81F18" w:rsidRPr="00C81F18" w:rsidRDefault="00DF0D29" w:rsidP="0026424C">
      <w:pPr>
        <w:pStyle w:val="Heading2"/>
      </w:pPr>
      <w:bookmarkStart w:id="11" w:name="_Toc195282862"/>
      <w:r w:rsidRPr="00021BB4">
        <w:rPr>
          <w:rFonts w:hint="eastAsia"/>
        </w:rPr>
        <w:lastRenderedPageBreak/>
        <w:t xml:space="preserve">Table: </w:t>
      </w:r>
      <w:r w:rsidR="000447BB" w:rsidRPr="00021BB4">
        <w:rPr>
          <w:rFonts w:hint="eastAsia"/>
        </w:rPr>
        <w:t>Pro</w:t>
      </w:r>
      <w:r w:rsidR="00DA2A1E" w:rsidRPr="00021BB4">
        <w:rPr>
          <w:rFonts w:hint="eastAsia"/>
        </w:rPr>
        <w:t>du</w:t>
      </w:r>
      <w:r w:rsidR="000F0751" w:rsidRPr="00021BB4">
        <w:rPr>
          <w:rFonts w:hint="eastAsia"/>
        </w:rPr>
        <w:t>cts</w:t>
      </w:r>
      <w:bookmarkEnd w:id="11"/>
    </w:p>
    <w:p w14:paraId="77CEB221" w14:textId="0E2F5FAD" w:rsidR="000F0751" w:rsidRPr="00021BB4" w:rsidRDefault="00C02CCB" w:rsidP="000B388C">
      <w:pPr>
        <w:rPr>
          <w:rFonts w:ascii="Times New Roman" w:hAnsi="Times New Roman" w:cs="Times New Roman"/>
          <w:b/>
          <w:bCs/>
          <w:sz w:val="40"/>
          <w:szCs w:val="40"/>
        </w:rPr>
      </w:pPr>
      <w:r w:rsidRPr="00021BB4">
        <w:rPr>
          <w:rFonts w:ascii="Times New Roman" w:hAnsi="Times New Roman" w:cs="Times New Roman"/>
          <w:b/>
          <w:bCs/>
          <w:noProof/>
          <w:sz w:val="40"/>
          <w:szCs w:val="40"/>
        </w:rPr>
        <w:drawing>
          <wp:inline distT="0" distB="0" distL="0" distR="0" wp14:anchorId="3BC39B6B" wp14:editId="1F60140C">
            <wp:extent cx="5306165" cy="1190791"/>
            <wp:effectExtent l="0" t="0" r="8890" b="9525"/>
            <wp:docPr id="96050783" name="Picture 1" descr="A diagram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0783" name="Picture 1" descr="A diagram of a code&#10;&#10;AI-generated content may be incorrect."/>
                    <pic:cNvPicPr/>
                  </pic:nvPicPr>
                  <pic:blipFill>
                    <a:blip r:embed="rId16"/>
                    <a:stretch>
                      <a:fillRect/>
                    </a:stretch>
                  </pic:blipFill>
                  <pic:spPr>
                    <a:xfrm>
                      <a:off x="0" y="0"/>
                      <a:ext cx="5306165" cy="1190791"/>
                    </a:xfrm>
                    <a:prstGeom prst="rect">
                      <a:avLst/>
                    </a:prstGeom>
                  </pic:spPr>
                </pic:pic>
              </a:graphicData>
            </a:graphic>
          </wp:inline>
        </w:drawing>
      </w:r>
    </w:p>
    <w:tbl>
      <w:tblPr>
        <w:tblStyle w:val="TableGrid"/>
        <w:tblW w:w="0" w:type="auto"/>
        <w:tblLook w:val="04A0" w:firstRow="1" w:lastRow="0" w:firstColumn="1" w:lastColumn="0" w:noHBand="0" w:noVBand="1"/>
      </w:tblPr>
      <w:tblGrid>
        <w:gridCol w:w="3485"/>
        <w:gridCol w:w="3485"/>
        <w:gridCol w:w="3486"/>
      </w:tblGrid>
      <w:tr w:rsidR="00654199" w14:paraId="70D00657" w14:textId="77777777">
        <w:tc>
          <w:tcPr>
            <w:tcW w:w="3485" w:type="dxa"/>
          </w:tcPr>
          <w:p w14:paraId="247908A8" w14:textId="77777777" w:rsidR="00654199" w:rsidRPr="00654199" w:rsidRDefault="00654199">
            <w:pPr>
              <w:rPr>
                <w:rFonts w:ascii="Times New Roman" w:hAnsi="Times New Roman" w:cs="Times New Roman"/>
                <w:sz w:val="40"/>
                <w:szCs w:val="40"/>
              </w:rPr>
            </w:pPr>
            <w:r>
              <w:rPr>
                <w:rFonts w:ascii="Times New Roman" w:hAnsi="Times New Roman" w:cs="Times New Roman" w:hint="eastAsia"/>
                <w:b/>
                <w:bCs/>
                <w:sz w:val="40"/>
                <w:szCs w:val="40"/>
              </w:rPr>
              <w:t>Attribute</w:t>
            </w:r>
          </w:p>
        </w:tc>
        <w:tc>
          <w:tcPr>
            <w:tcW w:w="3485" w:type="dxa"/>
          </w:tcPr>
          <w:p w14:paraId="524DD95D" w14:textId="77777777" w:rsidR="00654199" w:rsidRDefault="00654199">
            <w:pPr>
              <w:rPr>
                <w:rFonts w:ascii="Times New Roman" w:hAnsi="Times New Roman" w:cs="Times New Roman"/>
                <w:b/>
                <w:bCs/>
                <w:sz w:val="40"/>
                <w:szCs w:val="40"/>
              </w:rPr>
            </w:pPr>
            <w:r>
              <w:rPr>
                <w:rFonts w:ascii="Times New Roman" w:hAnsi="Times New Roman" w:cs="Times New Roman" w:hint="eastAsia"/>
                <w:b/>
                <w:bCs/>
                <w:sz w:val="40"/>
                <w:szCs w:val="40"/>
              </w:rPr>
              <w:t>Data type</w:t>
            </w:r>
          </w:p>
        </w:tc>
        <w:tc>
          <w:tcPr>
            <w:tcW w:w="3486" w:type="dxa"/>
          </w:tcPr>
          <w:p w14:paraId="0F98B7CE" w14:textId="77777777" w:rsidR="00654199" w:rsidRDefault="00654199">
            <w:pPr>
              <w:rPr>
                <w:rFonts w:ascii="Times New Roman" w:hAnsi="Times New Roman" w:cs="Times New Roman"/>
                <w:b/>
                <w:bCs/>
                <w:sz w:val="40"/>
                <w:szCs w:val="40"/>
              </w:rPr>
            </w:pPr>
            <w:r>
              <w:rPr>
                <w:rFonts w:ascii="Times New Roman" w:hAnsi="Times New Roman" w:cs="Times New Roman" w:hint="eastAsia"/>
                <w:b/>
                <w:bCs/>
                <w:sz w:val="40"/>
                <w:szCs w:val="40"/>
              </w:rPr>
              <w:t>Rule</w:t>
            </w:r>
          </w:p>
        </w:tc>
      </w:tr>
      <w:tr w:rsidR="00642A39" w14:paraId="64803DAD" w14:textId="77777777" w:rsidTr="00D45597">
        <w:tc>
          <w:tcPr>
            <w:tcW w:w="3485" w:type="dxa"/>
          </w:tcPr>
          <w:p w14:paraId="36EE5CAB" w14:textId="7E30A828" w:rsidR="00642A39" w:rsidRPr="00C22666" w:rsidRDefault="00C22666" w:rsidP="00642A39">
            <w:pPr>
              <w:rPr>
                <w:rFonts w:ascii="Times New Roman" w:hAnsi="Times New Roman" w:cs="Times New Roman"/>
                <w:sz w:val="40"/>
                <w:szCs w:val="40"/>
              </w:rPr>
            </w:pPr>
            <w:r w:rsidRPr="00C22666">
              <w:rPr>
                <w:rFonts w:ascii="Times New Roman" w:hAnsi="Times New Roman" w:cs="Times New Roman" w:hint="eastAsia"/>
                <w:sz w:val="40"/>
                <w:szCs w:val="40"/>
              </w:rPr>
              <w:t>P</w:t>
            </w:r>
            <w:r w:rsidRPr="00C22666">
              <w:rPr>
                <w:rFonts w:ascii="Times New Roman" w:hAnsi="Times New Roman" w:cs="Times New Roman"/>
                <w:sz w:val="40"/>
                <w:szCs w:val="40"/>
              </w:rPr>
              <w:t>roduct</w:t>
            </w:r>
            <w:r w:rsidRPr="00C22666">
              <w:rPr>
                <w:rFonts w:ascii="Times New Roman" w:hAnsi="Times New Roman" w:cs="Times New Roman" w:hint="eastAsia"/>
                <w:sz w:val="40"/>
                <w:szCs w:val="40"/>
              </w:rPr>
              <w:t>_ID</w:t>
            </w:r>
          </w:p>
        </w:tc>
        <w:tc>
          <w:tcPr>
            <w:tcW w:w="3485" w:type="dxa"/>
          </w:tcPr>
          <w:p w14:paraId="7165E582" w14:textId="68B32165" w:rsidR="00642A39" w:rsidRDefault="00642A39" w:rsidP="00642A39">
            <w:pPr>
              <w:rPr>
                <w:rFonts w:ascii="Times New Roman" w:hAnsi="Times New Roman" w:cs="Times New Roman"/>
                <w:b/>
                <w:bCs/>
                <w:sz w:val="40"/>
                <w:szCs w:val="40"/>
              </w:rPr>
            </w:pPr>
            <w:r w:rsidRPr="00A04842">
              <w:rPr>
                <w:rFonts w:ascii="Times New Roman" w:hAnsi="Times New Roman" w:cs="Times New Roman" w:hint="eastAsia"/>
                <w:sz w:val="40"/>
                <w:szCs w:val="40"/>
              </w:rPr>
              <w:t>Short Text</w:t>
            </w:r>
          </w:p>
        </w:tc>
        <w:tc>
          <w:tcPr>
            <w:tcW w:w="3486" w:type="dxa"/>
          </w:tcPr>
          <w:p w14:paraId="0D16157E" w14:textId="56CCC276" w:rsidR="00642A39" w:rsidRDefault="00642A39" w:rsidP="525AE085">
            <w:pPr>
              <w:rPr>
                <w:rFonts w:ascii="Times New Roman" w:hAnsi="Times New Roman" w:cs="Times New Roman"/>
                <w:sz w:val="40"/>
                <w:szCs w:val="40"/>
              </w:rPr>
            </w:pPr>
            <w:r>
              <w:rPr>
                <w:rFonts w:ascii="Times New Roman" w:hAnsi="Times New Roman" w:cs="Times New Roman" w:hint="eastAsia"/>
                <w:sz w:val="40"/>
                <w:szCs w:val="40"/>
              </w:rPr>
              <w:t>PRIMARY KEY</w:t>
            </w:r>
            <w:r w:rsidR="71FA5E11" w:rsidRPr="525AE085">
              <w:rPr>
                <w:rFonts w:ascii="Times New Roman" w:hAnsi="Times New Roman" w:cs="Times New Roman"/>
                <w:sz w:val="40"/>
                <w:szCs w:val="40"/>
              </w:rPr>
              <w:t>, NOT NULL</w:t>
            </w:r>
          </w:p>
          <w:p w14:paraId="6D22A0D0" w14:textId="7A8F9CBF" w:rsidR="00642A39" w:rsidRDefault="71FA5E11" w:rsidP="00642A39">
            <w:pPr>
              <w:rPr>
                <w:rFonts w:ascii="Times New Roman" w:hAnsi="Times New Roman" w:cs="Times New Roman"/>
                <w:sz w:val="40"/>
                <w:szCs w:val="40"/>
              </w:rPr>
            </w:pPr>
            <w:r w:rsidRPr="525AE085">
              <w:rPr>
                <w:rFonts w:ascii="Times New Roman" w:hAnsi="Times New Roman" w:cs="Times New Roman"/>
                <w:sz w:val="40"/>
                <w:szCs w:val="40"/>
              </w:rPr>
              <w:t>,UNIQUE</w:t>
            </w:r>
          </w:p>
        </w:tc>
      </w:tr>
      <w:tr w:rsidR="00642A39" w14:paraId="2B3C2C8C" w14:textId="77777777" w:rsidTr="00D45597">
        <w:tc>
          <w:tcPr>
            <w:tcW w:w="3485" w:type="dxa"/>
          </w:tcPr>
          <w:p w14:paraId="26CB0844" w14:textId="7A8C24B6" w:rsidR="00642A39" w:rsidRPr="00C22666" w:rsidRDefault="00C22666" w:rsidP="00642A39">
            <w:pPr>
              <w:rPr>
                <w:rFonts w:ascii="Times New Roman" w:hAnsi="Times New Roman" w:cs="Times New Roman"/>
                <w:sz w:val="40"/>
                <w:szCs w:val="40"/>
              </w:rPr>
            </w:pPr>
            <w:r w:rsidRPr="00C22666">
              <w:rPr>
                <w:rFonts w:ascii="Times New Roman" w:hAnsi="Times New Roman" w:cs="Times New Roman" w:hint="eastAsia"/>
                <w:sz w:val="40"/>
                <w:szCs w:val="40"/>
              </w:rPr>
              <w:t>Name</w:t>
            </w:r>
          </w:p>
        </w:tc>
        <w:tc>
          <w:tcPr>
            <w:tcW w:w="3485" w:type="dxa"/>
          </w:tcPr>
          <w:p w14:paraId="5608DA30" w14:textId="3167890B" w:rsidR="00642A39" w:rsidRDefault="00642A39" w:rsidP="00642A39">
            <w:pPr>
              <w:rPr>
                <w:rFonts w:ascii="Times New Roman" w:hAnsi="Times New Roman" w:cs="Times New Roman"/>
                <w:b/>
                <w:bCs/>
                <w:sz w:val="40"/>
                <w:szCs w:val="40"/>
              </w:rPr>
            </w:pPr>
            <w:r w:rsidRPr="00A04842">
              <w:rPr>
                <w:rFonts w:ascii="Times New Roman" w:hAnsi="Times New Roman" w:cs="Times New Roman" w:hint="eastAsia"/>
                <w:sz w:val="40"/>
                <w:szCs w:val="40"/>
              </w:rPr>
              <w:t>Short Text</w:t>
            </w:r>
          </w:p>
        </w:tc>
        <w:tc>
          <w:tcPr>
            <w:tcW w:w="3486" w:type="dxa"/>
          </w:tcPr>
          <w:p w14:paraId="2CA75A33" w14:textId="6C012669" w:rsidR="00642A39" w:rsidRDefault="00642A39" w:rsidP="00642A39">
            <w:pPr>
              <w:rPr>
                <w:rFonts w:ascii="Times New Roman" w:hAnsi="Times New Roman" w:cs="Times New Roman"/>
                <w:b/>
                <w:bCs/>
                <w:sz w:val="40"/>
                <w:szCs w:val="40"/>
              </w:rPr>
            </w:pPr>
            <w:r>
              <w:rPr>
                <w:rFonts w:ascii="Times New Roman" w:hAnsi="Times New Roman" w:cs="Times New Roman" w:hint="eastAsia"/>
                <w:sz w:val="40"/>
                <w:szCs w:val="40"/>
              </w:rPr>
              <w:t>NOT NULL</w:t>
            </w:r>
          </w:p>
        </w:tc>
      </w:tr>
      <w:tr w:rsidR="00642A39" w14:paraId="5CA2B59F" w14:textId="77777777" w:rsidTr="00D45597">
        <w:tc>
          <w:tcPr>
            <w:tcW w:w="3485" w:type="dxa"/>
          </w:tcPr>
          <w:p w14:paraId="3E85BE6B" w14:textId="0753438B" w:rsidR="00642A39" w:rsidRPr="00C22666" w:rsidRDefault="00C22666" w:rsidP="00642A39">
            <w:pPr>
              <w:rPr>
                <w:rFonts w:ascii="Times New Roman" w:hAnsi="Times New Roman" w:cs="Times New Roman"/>
                <w:sz w:val="40"/>
                <w:szCs w:val="40"/>
              </w:rPr>
            </w:pPr>
            <w:r w:rsidRPr="00C22666">
              <w:rPr>
                <w:rFonts w:ascii="Times New Roman" w:hAnsi="Times New Roman" w:cs="Times New Roman" w:hint="eastAsia"/>
                <w:sz w:val="40"/>
                <w:szCs w:val="40"/>
              </w:rPr>
              <w:t>Category_code</w:t>
            </w:r>
          </w:p>
        </w:tc>
        <w:tc>
          <w:tcPr>
            <w:tcW w:w="3485" w:type="dxa"/>
          </w:tcPr>
          <w:p w14:paraId="2BE6D442" w14:textId="7304DCE4" w:rsidR="00642A39" w:rsidRDefault="00642A39" w:rsidP="00642A39">
            <w:pPr>
              <w:rPr>
                <w:rFonts w:ascii="Times New Roman" w:hAnsi="Times New Roman" w:cs="Times New Roman"/>
                <w:b/>
                <w:bCs/>
                <w:sz w:val="40"/>
                <w:szCs w:val="40"/>
              </w:rPr>
            </w:pPr>
            <w:r w:rsidRPr="00A04842">
              <w:rPr>
                <w:rFonts w:ascii="Times New Roman" w:hAnsi="Times New Roman" w:cs="Times New Roman" w:hint="eastAsia"/>
                <w:sz w:val="40"/>
                <w:szCs w:val="40"/>
              </w:rPr>
              <w:t>Short Text</w:t>
            </w:r>
          </w:p>
        </w:tc>
        <w:tc>
          <w:tcPr>
            <w:tcW w:w="3486" w:type="dxa"/>
          </w:tcPr>
          <w:p w14:paraId="5169A318" w14:textId="3B3CA5CC" w:rsidR="00642A39" w:rsidRDefault="00642A39" w:rsidP="00642A39">
            <w:pPr>
              <w:rPr>
                <w:rFonts w:ascii="Times New Roman" w:eastAsia="Times New Roman" w:hAnsi="Times New Roman" w:cs="Times New Roman"/>
                <w:sz w:val="52"/>
                <w:szCs w:val="52"/>
              </w:rPr>
            </w:pPr>
            <w:r w:rsidRPr="4E45C18E">
              <w:rPr>
                <w:rFonts w:ascii="Times New Roman" w:hAnsi="Times New Roman" w:cs="Times New Roman"/>
                <w:sz w:val="40"/>
                <w:szCs w:val="40"/>
              </w:rPr>
              <w:t>NOT NULL</w:t>
            </w:r>
            <w:r w:rsidR="4A4FD37F" w:rsidRPr="4E45C18E">
              <w:rPr>
                <w:rFonts w:ascii="Times New Roman" w:hAnsi="Times New Roman" w:cs="Times New Roman"/>
                <w:sz w:val="40"/>
                <w:szCs w:val="40"/>
              </w:rPr>
              <w:t>, F</w:t>
            </w:r>
            <w:r w:rsidR="4A4FD37F" w:rsidRPr="4E45C18E">
              <w:rPr>
                <w:rFonts w:ascii="Times New Roman" w:eastAsia="Times New Roman" w:hAnsi="Times New Roman" w:cs="Times New Roman"/>
                <w:sz w:val="40"/>
                <w:szCs w:val="40"/>
              </w:rPr>
              <w:t>OREIGN KEY REFERENCES TO CATEGORY TABLE</w:t>
            </w:r>
          </w:p>
        </w:tc>
      </w:tr>
      <w:tr w:rsidR="00642A39" w14:paraId="3FE0B7DA" w14:textId="77777777" w:rsidTr="00D45597">
        <w:tc>
          <w:tcPr>
            <w:tcW w:w="3485" w:type="dxa"/>
          </w:tcPr>
          <w:p w14:paraId="691E6FCC" w14:textId="724E5A1D" w:rsidR="00642A39" w:rsidRPr="00C22666" w:rsidRDefault="00C22666" w:rsidP="00642A39">
            <w:pPr>
              <w:rPr>
                <w:rFonts w:ascii="Times New Roman" w:hAnsi="Times New Roman" w:cs="Times New Roman"/>
                <w:sz w:val="40"/>
                <w:szCs w:val="40"/>
              </w:rPr>
            </w:pPr>
            <w:r w:rsidRPr="00C22666">
              <w:rPr>
                <w:rFonts w:ascii="Times New Roman" w:hAnsi="Times New Roman" w:cs="Times New Roman" w:hint="eastAsia"/>
                <w:sz w:val="40"/>
                <w:szCs w:val="40"/>
              </w:rPr>
              <w:t>Price</w:t>
            </w:r>
          </w:p>
        </w:tc>
        <w:tc>
          <w:tcPr>
            <w:tcW w:w="3485" w:type="dxa"/>
          </w:tcPr>
          <w:p w14:paraId="4FB3D98C" w14:textId="1C9B09B2" w:rsidR="00642A39" w:rsidRDefault="00642A39" w:rsidP="00642A39">
            <w:pPr>
              <w:rPr>
                <w:rFonts w:ascii="Times New Roman" w:hAnsi="Times New Roman" w:cs="Times New Roman"/>
                <w:b/>
                <w:bCs/>
                <w:sz w:val="40"/>
                <w:szCs w:val="40"/>
              </w:rPr>
            </w:pPr>
            <w:r w:rsidRPr="00A04842">
              <w:rPr>
                <w:rFonts w:ascii="Times New Roman" w:hAnsi="Times New Roman" w:cs="Times New Roman" w:hint="eastAsia"/>
                <w:sz w:val="40"/>
                <w:szCs w:val="40"/>
              </w:rPr>
              <w:t>Short Text</w:t>
            </w:r>
          </w:p>
        </w:tc>
        <w:tc>
          <w:tcPr>
            <w:tcW w:w="3486" w:type="dxa"/>
          </w:tcPr>
          <w:p w14:paraId="41ADB40A" w14:textId="69109FD5" w:rsidR="00642A39" w:rsidRDefault="00642A39" w:rsidP="00642A39">
            <w:pPr>
              <w:rPr>
                <w:rFonts w:ascii="Times New Roman" w:hAnsi="Times New Roman" w:cs="Times New Roman"/>
                <w:b/>
                <w:bCs/>
                <w:sz w:val="40"/>
                <w:szCs w:val="40"/>
              </w:rPr>
            </w:pPr>
            <w:r w:rsidRPr="0074513A">
              <w:rPr>
                <w:rFonts w:ascii="Times New Roman" w:hAnsi="Times New Roman" w:cs="Times New Roman" w:hint="eastAsia"/>
                <w:sz w:val="40"/>
                <w:szCs w:val="40"/>
              </w:rPr>
              <w:t>NOT NULL</w:t>
            </w:r>
          </w:p>
        </w:tc>
      </w:tr>
      <w:tr w:rsidR="00642A39" w14:paraId="058B94D0" w14:textId="77777777" w:rsidTr="00D45597">
        <w:tc>
          <w:tcPr>
            <w:tcW w:w="3485" w:type="dxa"/>
          </w:tcPr>
          <w:p w14:paraId="2AFA0654" w14:textId="1C1FFE13" w:rsidR="00642A39" w:rsidRPr="00C22666" w:rsidRDefault="00C22666" w:rsidP="00642A39">
            <w:pPr>
              <w:rPr>
                <w:rFonts w:ascii="Times New Roman" w:hAnsi="Times New Roman" w:cs="Times New Roman"/>
                <w:sz w:val="40"/>
                <w:szCs w:val="40"/>
              </w:rPr>
            </w:pPr>
            <w:r w:rsidRPr="00C22666">
              <w:rPr>
                <w:rFonts w:ascii="Times New Roman" w:hAnsi="Times New Roman" w:cs="Times New Roman" w:hint="eastAsia"/>
                <w:sz w:val="40"/>
                <w:szCs w:val="40"/>
              </w:rPr>
              <w:t>Origin</w:t>
            </w:r>
          </w:p>
        </w:tc>
        <w:tc>
          <w:tcPr>
            <w:tcW w:w="3485" w:type="dxa"/>
          </w:tcPr>
          <w:p w14:paraId="54D1A014" w14:textId="02CFB6AD" w:rsidR="00642A39" w:rsidRDefault="00642A39" w:rsidP="00642A39">
            <w:pPr>
              <w:rPr>
                <w:rFonts w:ascii="Times New Roman" w:hAnsi="Times New Roman" w:cs="Times New Roman"/>
                <w:b/>
                <w:bCs/>
                <w:sz w:val="40"/>
                <w:szCs w:val="40"/>
              </w:rPr>
            </w:pPr>
            <w:r w:rsidRPr="00A04842">
              <w:rPr>
                <w:rFonts w:ascii="Times New Roman" w:hAnsi="Times New Roman" w:cs="Times New Roman" w:hint="eastAsia"/>
                <w:sz w:val="40"/>
                <w:szCs w:val="40"/>
              </w:rPr>
              <w:t>Short Text</w:t>
            </w:r>
          </w:p>
        </w:tc>
        <w:tc>
          <w:tcPr>
            <w:tcW w:w="3486" w:type="dxa"/>
          </w:tcPr>
          <w:p w14:paraId="08F6F7C2" w14:textId="3DD08F43" w:rsidR="00642A39" w:rsidRDefault="00642A39" w:rsidP="00642A39">
            <w:pPr>
              <w:rPr>
                <w:rFonts w:ascii="Times New Roman" w:hAnsi="Times New Roman" w:cs="Times New Roman"/>
                <w:b/>
                <w:bCs/>
                <w:sz w:val="40"/>
                <w:szCs w:val="40"/>
              </w:rPr>
            </w:pPr>
            <w:r w:rsidRPr="0074513A">
              <w:rPr>
                <w:rFonts w:ascii="Times New Roman" w:hAnsi="Times New Roman" w:cs="Times New Roman" w:hint="eastAsia"/>
                <w:sz w:val="40"/>
                <w:szCs w:val="40"/>
              </w:rPr>
              <w:t>NOT NULL</w:t>
            </w:r>
          </w:p>
        </w:tc>
      </w:tr>
    </w:tbl>
    <w:p w14:paraId="5DB4CA1C" w14:textId="6E9D20AE" w:rsidR="000F0751" w:rsidRDefault="000F0751" w:rsidP="008449FE">
      <w:pPr>
        <w:pStyle w:val="Heading2"/>
      </w:pPr>
      <w:bookmarkStart w:id="12" w:name="_Toc195282863"/>
      <w:r w:rsidRPr="00021BB4">
        <w:rPr>
          <w:rFonts w:hint="eastAsia"/>
        </w:rPr>
        <w:t>Table: Category</w:t>
      </w:r>
      <w:bookmarkEnd w:id="12"/>
    </w:p>
    <w:p w14:paraId="31EDF08C" w14:textId="77777777" w:rsidR="00C81F18" w:rsidRPr="00C81F18" w:rsidRDefault="00C81F18" w:rsidP="00C81F18"/>
    <w:p w14:paraId="6A91D132" w14:textId="315EF53D" w:rsidR="000F0751" w:rsidRPr="00021BB4" w:rsidRDefault="00A65E5B" w:rsidP="000B388C">
      <w:pPr>
        <w:rPr>
          <w:rFonts w:ascii="Times New Roman" w:hAnsi="Times New Roman" w:cs="Times New Roman"/>
          <w:b/>
          <w:bCs/>
          <w:sz w:val="40"/>
          <w:szCs w:val="40"/>
        </w:rPr>
      </w:pPr>
      <w:r w:rsidRPr="00021BB4">
        <w:rPr>
          <w:rFonts w:ascii="Times New Roman" w:hAnsi="Times New Roman" w:cs="Times New Roman"/>
          <w:b/>
          <w:bCs/>
          <w:noProof/>
          <w:sz w:val="40"/>
          <w:szCs w:val="40"/>
        </w:rPr>
        <w:drawing>
          <wp:inline distT="0" distB="0" distL="0" distR="0" wp14:anchorId="4DA3F085" wp14:editId="6153AB0C">
            <wp:extent cx="2219635" cy="990738"/>
            <wp:effectExtent l="0" t="0" r="9525" b="0"/>
            <wp:docPr id="831802786" name="Picture 1" descr="A yellow and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2786" name="Picture 1" descr="A yellow and white rectangular box with black text&#10;&#10;AI-generated content may be incorrect."/>
                    <pic:cNvPicPr/>
                  </pic:nvPicPr>
                  <pic:blipFill>
                    <a:blip r:embed="rId17"/>
                    <a:stretch>
                      <a:fillRect/>
                    </a:stretch>
                  </pic:blipFill>
                  <pic:spPr>
                    <a:xfrm>
                      <a:off x="0" y="0"/>
                      <a:ext cx="2219635" cy="990738"/>
                    </a:xfrm>
                    <a:prstGeom prst="rect">
                      <a:avLst/>
                    </a:prstGeom>
                  </pic:spPr>
                </pic:pic>
              </a:graphicData>
            </a:graphic>
          </wp:inline>
        </w:drawing>
      </w:r>
    </w:p>
    <w:tbl>
      <w:tblPr>
        <w:tblStyle w:val="TableGrid"/>
        <w:tblW w:w="0" w:type="auto"/>
        <w:tblLook w:val="04A0" w:firstRow="1" w:lastRow="0" w:firstColumn="1" w:lastColumn="0" w:noHBand="0" w:noVBand="1"/>
      </w:tblPr>
      <w:tblGrid>
        <w:gridCol w:w="3485"/>
        <w:gridCol w:w="3485"/>
        <w:gridCol w:w="3486"/>
      </w:tblGrid>
      <w:tr w:rsidR="00D45597" w14:paraId="4A44299C" w14:textId="77777777">
        <w:tc>
          <w:tcPr>
            <w:tcW w:w="3485" w:type="dxa"/>
          </w:tcPr>
          <w:p w14:paraId="482BFB53" w14:textId="77777777" w:rsidR="00D45597" w:rsidRPr="00654199" w:rsidRDefault="00D45597">
            <w:pPr>
              <w:rPr>
                <w:rFonts w:ascii="Times New Roman" w:hAnsi="Times New Roman" w:cs="Times New Roman"/>
                <w:sz w:val="40"/>
                <w:szCs w:val="40"/>
              </w:rPr>
            </w:pPr>
            <w:r>
              <w:rPr>
                <w:rFonts w:ascii="Times New Roman" w:hAnsi="Times New Roman" w:cs="Times New Roman" w:hint="eastAsia"/>
                <w:b/>
                <w:bCs/>
                <w:sz w:val="40"/>
                <w:szCs w:val="40"/>
              </w:rPr>
              <w:lastRenderedPageBreak/>
              <w:t>Attribute</w:t>
            </w:r>
          </w:p>
        </w:tc>
        <w:tc>
          <w:tcPr>
            <w:tcW w:w="3485" w:type="dxa"/>
          </w:tcPr>
          <w:p w14:paraId="5A556E80" w14:textId="77777777" w:rsidR="00D45597" w:rsidRDefault="00D45597">
            <w:pPr>
              <w:rPr>
                <w:rFonts w:ascii="Times New Roman" w:hAnsi="Times New Roman" w:cs="Times New Roman"/>
                <w:b/>
                <w:bCs/>
                <w:sz w:val="40"/>
                <w:szCs w:val="40"/>
              </w:rPr>
            </w:pPr>
            <w:r>
              <w:rPr>
                <w:rFonts w:ascii="Times New Roman" w:hAnsi="Times New Roman" w:cs="Times New Roman" w:hint="eastAsia"/>
                <w:b/>
                <w:bCs/>
                <w:sz w:val="40"/>
                <w:szCs w:val="40"/>
              </w:rPr>
              <w:t>Data type</w:t>
            </w:r>
          </w:p>
        </w:tc>
        <w:tc>
          <w:tcPr>
            <w:tcW w:w="3486" w:type="dxa"/>
          </w:tcPr>
          <w:p w14:paraId="1A7D0C0E" w14:textId="77777777" w:rsidR="00D45597" w:rsidRDefault="00D45597">
            <w:pPr>
              <w:rPr>
                <w:rFonts w:ascii="Times New Roman" w:hAnsi="Times New Roman" w:cs="Times New Roman"/>
                <w:b/>
                <w:bCs/>
                <w:sz w:val="40"/>
                <w:szCs w:val="40"/>
              </w:rPr>
            </w:pPr>
            <w:r>
              <w:rPr>
                <w:rFonts w:ascii="Times New Roman" w:hAnsi="Times New Roman" w:cs="Times New Roman" w:hint="eastAsia"/>
                <w:b/>
                <w:bCs/>
                <w:sz w:val="40"/>
                <w:szCs w:val="40"/>
              </w:rPr>
              <w:t>Rule</w:t>
            </w:r>
          </w:p>
        </w:tc>
      </w:tr>
      <w:tr w:rsidR="00506113" w14:paraId="6517236D" w14:textId="77777777">
        <w:tc>
          <w:tcPr>
            <w:tcW w:w="3485" w:type="dxa"/>
          </w:tcPr>
          <w:p w14:paraId="33FD2C2D" w14:textId="5772B9C7" w:rsidR="00506113" w:rsidRPr="00AE491B" w:rsidRDefault="00AE491B" w:rsidP="00506113">
            <w:pPr>
              <w:rPr>
                <w:rFonts w:ascii="Times New Roman" w:hAnsi="Times New Roman" w:cs="Times New Roman"/>
                <w:sz w:val="40"/>
                <w:szCs w:val="40"/>
              </w:rPr>
            </w:pPr>
            <w:r w:rsidRPr="00AE491B">
              <w:rPr>
                <w:rFonts w:ascii="Times New Roman" w:hAnsi="Times New Roman" w:cs="Times New Roman" w:hint="eastAsia"/>
                <w:sz w:val="40"/>
                <w:szCs w:val="40"/>
              </w:rPr>
              <w:t>c</w:t>
            </w:r>
            <w:r w:rsidR="00AA46FB" w:rsidRPr="00AE491B">
              <w:rPr>
                <w:rFonts w:ascii="Times New Roman" w:hAnsi="Times New Roman" w:cs="Times New Roman" w:hint="eastAsia"/>
                <w:sz w:val="40"/>
                <w:szCs w:val="40"/>
              </w:rPr>
              <w:t>ategory_code</w:t>
            </w:r>
          </w:p>
        </w:tc>
        <w:tc>
          <w:tcPr>
            <w:tcW w:w="3485" w:type="dxa"/>
          </w:tcPr>
          <w:p w14:paraId="12948069" w14:textId="6CFCA314" w:rsidR="00506113" w:rsidRDefault="00506113" w:rsidP="00506113">
            <w:pPr>
              <w:rPr>
                <w:rFonts w:ascii="Times New Roman" w:hAnsi="Times New Roman" w:cs="Times New Roman"/>
                <w:b/>
                <w:bCs/>
                <w:sz w:val="40"/>
                <w:szCs w:val="40"/>
              </w:rPr>
            </w:pPr>
            <w:r w:rsidRPr="00A04842">
              <w:rPr>
                <w:rFonts w:ascii="Times New Roman" w:hAnsi="Times New Roman" w:cs="Times New Roman" w:hint="eastAsia"/>
                <w:sz w:val="40"/>
                <w:szCs w:val="40"/>
              </w:rPr>
              <w:t>Short Text</w:t>
            </w:r>
          </w:p>
        </w:tc>
        <w:tc>
          <w:tcPr>
            <w:tcW w:w="3486" w:type="dxa"/>
          </w:tcPr>
          <w:p w14:paraId="0CD8F5CB" w14:textId="74CEEDC1" w:rsidR="00506113" w:rsidRDefault="00506113" w:rsidP="525AE085">
            <w:pPr>
              <w:rPr>
                <w:rFonts w:ascii="Times New Roman" w:hAnsi="Times New Roman" w:cs="Times New Roman"/>
                <w:b/>
                <w:bCs/>
                <w:sz w:val="40"/>
                <w:szCs w:val="40"/>
              </w:rPr>
            </w:pPr>
            <w:r>
              <w:rPr>
                <w:rFonts w:ascii="Times New Roman" w:hAnsi="Times New Roman" w:cs="Times New Roman" w:hint="eastAsia"/>
                <w:sz w:val="40"/>
                <w:szCs w:val="40"/>
              </w:rPr>
              <w:t>PRIMARY KEY</w:t>
            </w:r>
            <w:r w:rsidR="46A57D21" w:rsidRPr="525AE085">
              <w:rPr>
                <w:rFonts w:ascii="Times New Roman" w:hAnsi="Times New Roman" w:cs="Times New Roman"/>
                <w:sz w:val="40"/>
                <w:szCs w:val="40"/>
              </w:rPr>
              <w:t>,</w:t>
            </w:r>
          </w:p>
          <w:p w14:paraId="15957282" w14:textId="451028BA" w:rsidR="00506113" w:rsidRDefault="46A57D21" w:rsidP="525AE085">
            <w:pPr>
              <w:rPr>
                <w:rFonts w:ascii="Times New Roman" w:hAnsi="Times New Roman" w:cs="Times New Roman"/>
                <w:sz w:val="40"/>
                <w:szCs w:val="40"/>
              </w:rPr>
            </w:pPr>
            <w:r w:rsidRPr="525AE085">
              <w:rPr>
                <w:rFonts w:ascii="Times New Roman" w:hAnsi="Times New Roman" w:cs="Times New Roman"/>
                <w:sz w:val="40"/>
                <w:szCs w:val="40"/>
              </w:rPr>
              <w:t>NOT NULL</w:t>
            </w:r>
          </w:p>
          <w:p w14:paraId="660EE940" w14:textId="7C5B88DC" w:rsidR="00506113" w:rsidRDefault="46A57D21" w:rsidP="00506113">
            <w:pPr>
              <w:rPr>
                <w:rFonts w:ascii="Times New Roman" w:hAnsi="Times New Roman" w:cs="Times New Roman"/>
                <w:sz w:val="40"/>
                <w:szCs w:val="40"/>
              </w:rPr>
            </w:pPr>
            <w:r w:rsidRPr="525AE085">
              <w:rPr>
                <w:rFonts w:ascii="Times New Roman" w:hAnsi="Times New Roman" w:cs="Times New Roman"/>
                <w:sz w:val="40"/>
                <w:szCs w:val="40"/>
              </w:rPr>
              <w:t>,UNIQUE</w:t>
            </w:r>
          </w:p>
        </w:tc>
      </w:tr>
      <w:tr w:rsidR="00506113" w14:paraId="04465829" w14:textId="77777777">
        <w:tc>
          <w:tcPr>
            <w:tcW w:w="3485" w:type="dxa"/>
          </w:tcPr>
          <w:p w14:paraId="43B6EB02" w14:textId="0D645F70" w:rsidR="00506113" w:rsidRPr="00AE491B" w:rsidRDefault="00AE491B" w:rsidP="00506113">
            <w:pPr>
              <w:rPr>
                <w:rFonts w:ascii="Times New Roman" w:hAnsi="Times New Roman" w:cs="Times New Roman"/>
                <w:sz w:val="40"/>
                <w:szCs w:val="40"/>
              </w:rPr>
            </w:pPr>
            <w:r w:rsidRPr="00AE491B">
              <w:rPr>
                <w:rFonts w:ascii="Times New Roman" w:hAnsi="Times New Roman" w:cs="Times New Roman" w:hint="eastAsia"/>
                <w:sz w:val="40"/>
                <w:szCs w:val="40"/>
              </w:rPr>
              <w:t>type</w:t>
            </w:r>
          </w:p>
        </w:tc>
        <w:tc>
          <w:tcPr>
            <w:tcW w:w="3485" w:type="dxa"/>
          </w:tcPr>
          <w:p w14:paraId="5B628078" w14:textId="0178E26B" w:rsidR="00506113" w:rsidRDefault="00506113" w:rsidP="00506113">
            <w:pPr>
              <w:rPr>
                <w:rFonts w:ascii="Times New Roman" w:hAnsi="Times New Roman" w:cs="Times New Roman"/>
                <w:b/>
                <w:bCs/>
                <w:sz w:val="40"/>
                <w:szCs w:val="40"/>
              </w:rPr>
            </w:pPr>
            <w:r w:rsidRPr="00A04842">
              <w:rPr>
                <w:rFonts w:ascii="Times New Roman" w:hAnsi="Times New Roman" w:cs="Times New Roman" w:hint="eastAsia"/>
                <w:sz w:val="40"/>
                <w:szCs w:val="40"/>
              </w:rPr>
              <w:t>Short Text</w:t>
            </w:r>
          </w:p>
        </w:tc>
        <w:tc>
          <w:tcPr>
            <w:tcW w:w="3486" w:type="dxa"/>
          </w:tcPr>
          <w:p w14:paraId="6CE76624" w14:textId="1592DEAB" w:rsidR="00506113" w:rsidRDefault="00506113" w:rsidP="00506113">
            <w:pPr>
              <w:rPr>
                <w:rFonts w:ascii="Times New Roman" w:hAnsi="Times New Roman" w:cs="Times New Roman"/>
                <w:b/>
                <w:bCs/>
                <w:sz w:val="40"/>
                <w:szCs w:val="40"/>
              </w:rPr>
            </w:pPr>
            <w:r>
              <w:rPr>
                <w:rFonts w:ascii="Times New Roman" w:hAnsi="Times New Roman" w:cs="Times New Roman" w:hint="eastAsia"/>
                <w:sz w:val="40"/>
                <w:szCs w:val="40"/>
              </w:rPr>
              <w:t>NOT NULL</w:t>
            </w:r>
          </w:p>
        </w:tc>
      </w:tr>
    </w:tbl>
    <w:p w14:paraId="5C3976AF" w14:textId="193D5E2A" w:rsidR="00C81F18" w:rsidRPr="0026424C" w:rsidRDefault="002140D9" w:rsidP="0026424C">
      <w:pPr>
        <w:pStyle w:val="Heading2"/>
        <w:rPr>
          <w:i/>
        </w:rPr>
      </w:pPr>
      <w:bookmarkStart w:id="13" w:name="_Toc195282864"/>
      <w:r w:rsidRPr="00021BB4">
        <w:rPr>
          <w:rFonts w:hint="eastAsia"/>
        </w:rPr>
        <w:t xml:space="preserve">Table: </w:t>
      </w:r>
      <w:r w:rsidRPr="00021BB4">
        <w:rPr>
          <w:rFonts w:hint="eastAsia"/>
          <w:i/>
        </w:rPr>
        <w:t>Order</w:t>
      </w:r>
      <w:bookmarkEnd w:id="13"/>
    </w:p>
    <w:p w14:paraId="25BDD146" w14:textId="3921B760" w:rsidR="00C81F18" w:rsidRPr="0026424C" w:rsidRDefault="005B6652" w:rsidP="000B388C">
      <w:pPr>
        <w:rPr>
          <w:rFonts w:ascii="Times New Roman" w:eastAsiaTheme="minorEastAsia" w:hAnsi="Times New Roman" w:cs="Times New Roman"/>
          <w:sz w:val="40"/>
          <w:szCs w:val="40"/>
        </w:rPr>
      </w:pPr>
      <w:r w:rsidRPr="005B6652">
        <w:rPr>
          <w:rFonts w:ascii="Times New Roman" w:hAnsi="Times New Roman" w:cs="Times New Roman"/>
          <w:noProof/>
          <w:sz w:val="40"/>
          <w:szCs w:val="40"/>
        </w:rPr>
        <w:drawing>
          <wp:inline distT="0" distB="0" distL="0" distR="0" wp14:anchorId="7E343E54" wp14:editId="22B042A9">
            <wp:extent cx="6645910" cy="902335"/>
            <wp:effectExtent l="0" t="0" r="2540" b="0"/>
            <wp:docPr id="2103083790" name="Picture 1" descr="A diagram with text and a couple of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83790" name="Picture 1" descr="A diagram with text and a couple of arrows&#10;&#10;AI-generated content may be incorrect."/>
                    <pic:cNvPicPr/>
                  </pic:nvPicPr>
                  <pic:blipFill>
                    <a:blip r:embed="rId18"/>
                    <a:stretch>
                      <a:fillRect/>
                    </a:stretch>
                  </pic:blipFill>
                  <pic:spPr>
                    <a:xfrm>
                      <a:off x="0" y="0"/>
                      <a:ext cx="6645910" cy="902335"/>
                    </a:xfrm>
                    <a:prstGeom prst="rect">
                      <a:avLst/>
                    </a:prstGeom>
                  </pic:spPr>
                </pic:pic>
              </a:graphicData>
            </a:graphic>
          </wp:inline>
        </w:drawing>
      </w:r>
    </w:p>
    <w:tbl>
      <w:tblPr>
        <w:tblStyle w:val="TableGrid"/>
        <w:tblW w:w="0" w:type="auto"/>
        <w:tblLook w:val="04A0" w:firstRow="1" w:lastRow="0" w:firstColumn="1" w:lastColumn="0" w:noHBand="0" w:noVBand="1"/>
      </w:tblPr>
      <w:tblGrid>
        <w:gridCol w:w="3485"/>
        <w:gridCol w:w="3485"/>
        <w:gridCol w:w="3486"/>
      </w:tblGrid>
      <w:tr w:rsidR="00D45597" w14:paraId="19589874" w14:textId="77777777">
        <w:tc>
          <w:tcPr>
            <w:tcW w:w="3485" w:type="dxa"/>
          </w:tcPr>
          <w:p w14:paraId="0948346C" w14:textId="77777777" w:rsidR="00D45597" w:rsidRPr="00654199" w:rsidRDefault="00D45597">
            <w:pPr>
              <w:rPr>
                <w:rFonts w:ascii="Times New Roman" w:hAnsi="Times New Roman" w:cs="Times New Roman"/>
                <w:sz w:val="40"/>
                <w:szCs w:val="40"/>
              </w:rPr>
            </w:pPr>
            <w:r>
              <w:rPr>
                <w:rFonts w:ascii="Times New Roman" w:hAnsi="Times New Roman" w:cs="Times New Roman" w:hint="eastAsia"/>
                <w:b/>
                <w:bCs/>
                <w:sz w:val="40"/>
                <w:szCs w:val="40"/>
              </w:rPr>
              <w:t>Attribute</w:t>
            </w:r>
          </w:p>
        </w:tc>
        <w:tc>
          <w:tcPr>
            <w:tcW w:w="3485" w:type="dxa"/>
          </w:tcPr>
          <w:p w14:paraId="320FD553" w14:textId="77777777" w:rsidR="00D45597" w:rsidRDefault="00D45597">
            <w:pPr>
              <w:rPr>
                <w:rFonts w:ascii="Times New Roman" w:hAnsi="Times New Roman" w:cs="Times New Roman"/>
                <w:b/>
                <w:bCs/>
                <w:sz w:val="40"/>
                <w:szCs w:val="40"/>
              </w:rPr>
            </w:pPr>
            <w:r>
              <w:rPr>
                <w:rFonts w:ascii="Times New Roman" w:hAnsi="Times New Roman" w:cs="Times New Roman" w:hint="eastAsia"/>
                <w:b/>
                <w:bCs/>
                <w:sz w:val="40"/>
                <w:szCs w:val="40"/>
              </w:rPr>
              <w:t>Data type</w:t>
            </w:r>
          </w:p>
        </w:tc>
        <w:tc>
          <w:tcPr>
            <w:tcW w:w="3486" w:type="dxa"/>
          </w:tcPr>
          <w:p w14:paraId="24778C93" w14:textId="77777777" w:rsidR="00D45597" w:rsidRDefault="00D45597">
            <w:pPr>
              <w:rPr>
                <w:rFonts w:ascii="Times New Roman" w:hAnsi="Times New Roman" w:cs="Times New Roman"/>
                <w:b/>
                <w:bCs/>
                <w:sz w:val="40"/>
                <w:szCs w:val="40"/>
              </w:rPr>
            </w:pPr>
            <w:r>
              <w:rPr>
                <w:rFonts w:ascii="Times New Roman" w:hAnsi="Times New Roman" w:cs="Times New Roman" w:hint="eastAsia"/>
                <w:b/>
                <w:bCs/>
                <w:sz w:val="40"/>
                <w:szCs w:val="40"/>
              </w:rPr>
              <w:t>Rule</w:t>
            </w:r>
          </w:p>
        </w:tc>
      </w:tr>
      <w:tr w:rsidR="00DA49A2" w14:paraId="66336DE1" w14:textId="77777777">
        <w:tc>
          <w:tcPr>
            <w:tcW w:w="3485" w:type="dxa"/>
          </w:tcPr>
          <w:p w14:paraId="76DD64B1" w14:textId="6B955A99" w:rsidR="00DA49A2" w:rsidRPr="00A700CF" w:rsidRDefault="00DA49A2" w:rsidP="00DA49A2">
            <w:pPr>
              <w:tabs>
                <w:tab w:val="left" w:pos="1128"/>
              </w:tabs>
              <w:rPr>
                <w:rFonts w:ascii="Times New Roman" w:hAnsi="Times New Roman" w:cs="Times New Roman"/>
                <w:sz w:val="40"/>
                <w:szCs w:val="40"/>
              </w:rPr>
            </w:pPr>
            <w:r w:rsidRPr="00BA1B77">
              <w:rPr>
                <w:rFonts w:ascii="Times New Roman" w:hAnsi="Times New Roman" w:cs="Times New Roman"/>
                <w:sz w:val="40"/>
                <w:szCs w:val="40"/>
              </w:rPr>
              <w:t>Order_ID</w:t>
            </w:r>
          </w:p>
        </w:tc>
        <w:tc>
          <w:tcPr>
            <w:tcW w:w="3485" w:type="dxa"/>
          </w:tcPr>
          <w:p w14:paraId="266CD03D" w14:textId="5C6CA513" w:rsidR="00DA49A2" w:rsidRPr="00A700CF" w:rsidRDefault="00DA49A2" w:rsidP="00DA49A2">
            <w:pPr>
              <w:rPr>
                <w:rFonts w:ascii="Times New Roman" w:hAnsi="Times New Roman" w:cs="Times New Roman"/>
                <w:sz w:val="40"/>
                <w:szCs w:val="40"/>
              </w:rPr>
            </w:pPr>
            <w:r w:rsidRPr="00AD28D8">
              <w:rPr>
                <w:rFonts w:ascii="Times New Roman" w:hAnsi="Times New Roman" w:cs="Times New Roman" w:hint="eastAsia"/>
                <w:sz w:val="40"/>
                <w:szCs w:val="40"/>
              </w:rPr>
              <w:t>Short Text</w:t>
            </w:r>
          </w:p>
        </w:tc>
        <w:tc>
          <w:tcPr>
            <w:tcW w:w="3486" w:type="dxa"/>
          </w:tcPr>
          <w:p w14:paraId="03A7FBEF" w14:textId="22664564" w:rsidR="00DA49A2" w:rsidRPr="00A700CF" w:rsidRDefault="00DA49A2" w:rsidP="525AE085">
            <w:pPr>
              <w:rPr>
                <w:rFonts w:ascii="Times New Roman" w:hAnsi="Times New Roman" w:cs="Times New Roman"/>
                <w:sz w:val="40"/>
                <w:szCs w:val="40"/>
              </w:rPr>
            </w:pPr>
            <w:r>
              <w:rPr>
                <w:rFonts w:ascii="Times New Roman" w:hAnsi="Times New Roman" w:cs="Times New Roman" w:hint="eastAsia"/>
                <w:sz w:val="40"/>
                <w:szCs w:val="40"/>
              </w:rPr>
              <w:t>PRIMARY KEY</w:t>
            </w:r>
            <w:r w:rsidR="106B1CB5" w:rsidRPr="525AE085">
              <w:rPr>
                <w:rFonts w:ascii="Times New Roman" w:hAnsi="Times New Roman" w:cs="Times New Roman"/>
                <w:sz w:val="40"/>
                <w:szCs w:val="40"/>
              </w:rPr>
              <w:t>, NOT NULL</w:t>
            </w:r>
          </w:p>
          <w:p w14:paraId="377D8A67" w14:textId="04A8458B" w:rsidR="00DA49A2" w:rsidRPr="00A700CF" w:rsidRDefault="106B1CB5" w:rsidP="00DA49A2">
            <w:pPr>
              <w:rPr>
                <w:rFonts w:ascii="Times New Roman" w:hAnsi="Times New Roman" w:cs="Times New Roman"/>
                <w:sz w:val="40"/>
                <w:szCs w:val="40"/>
              </w:rPr>
            </w:pPr>
            <w:r w:rsidRPr="525AE085">
              <w:rPr>
                <w:rFonts w:ascii="Times New Roman" w:hAnsi="Times New Roman" w:cs="Times New Roman"/>
                <w:sz w:val="40"/>
                <w:szCs w:val="40"/>
              </w:rPr>
              <w:t>,</w:t>
            </w:r>
            <w:r w:rsidR="00495FB2" w:rsidRPr="525AE085">
              <w:rPr>
                <w:rFonts w:ascii="Times New Roman" w:hAnsi="Times New Roman" w:cs="Times New Roman"/>
                <w:sz w:val="40"/>
                <w:szCs w:val="40"/>
              </w:rPr>
              <w:t xml:space="preserve"> </w:t>
            </w:r>
            <w:r w:rsidRPr="525AE085">
              <w:rPr>
                <w:rFonts w:ascii="Times New Roman" w:hAnsi="Times New Roman" w:cs="Times New Roman"/>
                <w:sz w:val="40"/>
                <w:szCs w:val="40"/>
              </w:rPr>
              <w:t>UNIQUE</w:t>
            </w:r>
          </w:p>
        </w:tc>
      </w:tr>
      <w:tr w:rsidR="00DA49A2" w14:paraId="61B3DF92" w14:textId="77777777">
        <w:tc>
          <w:tcPr>
            <w:tcW w:w="3485" w:type="dxa"/>
          </w:tcPr>
          <w:p w14:paraId="5E0B301F" w14:textId="5D8D7697" w:rsidR="00DA49A2" w:rsidRPr="00A700CF" w:rsidRDefault="00DA49A2" w:rsidP="00DA49A2">
            <w:pPr>
              <w:tabs>
                <w:tab w:val="left" w:pos="900"/>
              </w:tabs>
              <w:rPr>
                <w:rFonts w:ascii="Times New Roman" w:hAnsi="Times New Roman" w:cs="Times New Roman"/>
                <w:sz w:val="40"/>
                <w:szCs w:val="40"/>
              </w:rPr>
            </w:pPr>
            <w:r w:rsidRPr="00766750">
              <w:rPr>
                <w:rFonts w:ascii="Times New Roman" w:hAnsi="Times New Roman" w:cs="Times New Roman"/>
                <w:sz w:val="40"/>
                <w:szCs w:val="40"/>
              </w:rPr>
              <w:t>Customer_ID</w:t>
            </w:r>
          </w:p>
        </w:tc>
        <w:tc>
          <w:tcPr>
            <w:tcW w:w="3485" w:type="dxa"/>
          </w:tcPr>
          <w:p w14:paraId="6E41F7DD" w14:textId="4F05C3E3" w:rsidR="00DA49A2" w:rsidRPr="00A700CF" w:rsidRDefault="00DA49A2" w:rsidP="00DA49A2">
            <w:pPr>
              <w:rPr>
                <w:rFonts w:ascii="Times New Roman" w:hAnsi="Times New Roman" w:cs="Times New Roman"/>
                <w:sz w:val="40"/>
                <w:szCs w:val="40"/>
              </w:rPr>
            </w:pPr>
            <w:r w:rsidRPr="00AD28D8">
              <w:rPr>
                <w:rFonts w:ascii="Times New Roman" w:hAnsi="Times New Roman" w:cs="Times New Roman" w:hint="eastAsia"/>
                <w:sz w:val="40"/>
                <w:szCs w:val="40"/>
              </w:rPr>
              <w:t>Short Text</w:t>
            </w:r>
          </w:p>
        </w:tc>
        <w:tc>
          <w:tcPr>
            <w:tcW w:w="3486" w:type="dxa"/>
          </w:tcPr>
          <w:p w14:paraId="73CEDAFC" w14:textId="7D51DA9B" w:rsidR="00DA49A2" w:rsidRPr="00A700CF" w:rsidRDefault="0EC84239" w:rsidP="00DA49A2">
            <w:pPr>
              <w:rPr>
                <w:rFonts w:ascii="Times New Roman" w:eastAsia="Times New Roman" w:hAnsi="Times New Roman" w:cs="Times New Roman"/>
                <w:sz w:val="52"/>
                <w:szCs w:val="52"/>
              </w:rPr>
            </w:pPr>
            <w:r w:rsidRPr="26E1A29E">
              <w:rPr>
                <w:rFonts w:ascii="Times New Roman" w:hAnsi="Times New Roman" w:cs="Times New Roman"/>
                <w:sz w:val="40"/>
                <w:szCs w:val="40"/>
              </w:rPr>
              <w:t>NOT NULL</w:t>
            </w:r>
            <w:r w:rsidR="26E1DBBB" w:rsidRPr="26E1A29E">
              <w:rPr>
                <w:rFonts w:ascii="Times New Roman" w:hAnsi="Times New Roman" w:cs="Times New Roman"/>
                <w:sz w:val="40"/>
                <w:szCs w:val="40"/>
              </w:rPr>
              <w:t>, F</w:t>
            </w:r>
            <w:r w:rsidR="26E1DBBB" w:rsidRPr="26E1A29E">
              <w:rPr>
                <w:rFonts w:ascii="Times New Roman" w:eastAsia="Times New Roman" w:hAnsi="Times New Roman" w:cs="Times New Roman"/>
                <w:sz w:val="40"/>
                <w:szCs w:val="40"/>
              </w:rPr>
              <w:t>OREIGN KEY REFERENCES TO</w:t>
            </w:r>
            <w:r w:rsidR="1AAB4DA4" w:rsidRPr="26E1A29E">
              <w:rPr>
                <w:rFonts w:ascii="Times New Roman" w:eastAsia="Times New Roman" w:hAnsi="Times New Roman" w:cs="Times New Roman"/>
                <w:sz w:val="40"/>
                <w:szCs w:val="40"/>
              </w:rPr>
              <w:t xml:space="preserve"> CUSTOMER TABLE</w:t>
            </w:r>
          </w:p>
        </w:tc>
      </w:tr>
      <w:tr w:rsidR="00DA49A2" w14:paraId="3D737B6E" w14:textId="77777777">
        <w:tc>
          <w:tcPr>
            <w:tcW w:w="3485" w:type="dxa"/>
          </w:tcPr>
          <w:p w14:paraId="4C94BEC7" w14:textId="6673A929" w:rsidR="00DA49A2" w:rsidRPr="00A700CF" w:rsidRDefault="00DA49A2" w:rsidP="00DA49A2">
            <w:pPr>
              <w:rPr>
                <w:rFonts w:ascii="Times New Roman" w:hAnsi="Times New Roman" w:cs="Times New Roman"/>
                <w:sz w:val="40"/>
                <w:szCs w:val="40"/>
              </w:rPr>
            </w:pPr>
            <w:r w:rsidRPr="009770D5">
              <w:rPr>
                <w:rFonts w:ascii="Times New Roman" w:hAnsi="Times New Roman" w:cs="Times New Roman"/>
                <w:sz w:val="40"/>
                <w:szCs w:val="40"/>
              </w:rPr>
              <w:t>Product_ID</w:t>
            </w:r>
          </w:p>
        </w:tc>
        <w:tc>
          <w:tcPr>
            <w:tcW w:w="3485" w:type="dxa"/>
          </w:tcPr>
          <w:p w14:paraId="0167B0DD" w14:textId="2B38AA37" w:rsidR="00DA49A2" w:rsidRPr="00A700CF" w:rsidRDefault="00DA49A2" w:rsidP="00DA49A2">
            <w:pPr>
              <w:rPr>
                <w:rFonts w:ascii="Times New Roman" w:hAnsi="Times New Roman" w:cs="Times New Roman"/>
                <w:sz w:val="40"/>
                <w:szCs w:val="40"/>
              </w:rPr>
            </w:pPr>
            <w:r w:rsidRPr="00AD28D8">
              <w:rPr>
                <w:rFonts w:ascii="Times New Roman" w:hAnsi="Times New Roman" w:cs="Times New Roman" w:hint="eastAsia"/>
                <w:sz w:val="40"/>
                <w:szCs w:val="40"/>
              </w:rPr>
              <w:t>Short Text</w:t>
            </w:r>
          </w:p>
        </w:tc>
        <w:tc>
          <w:tcPr>
            <w:tcW w:w="3486" w:type="dxa"/>
          </w:tcPr>
          <w:p w14:paraId="22FC0965" w14:textId="67380050" w:rsidR="00DA49A2" w:rsidRPr="00A700CF" w:rsidRDefault="00DA49A2" w:rsidP="47C7C6C1">
            <w:pPr>
              <w:rPr>
                <w:rFonts w:ascii="Times New Roman" w:hAnsi="Times New Roman" w:cs="Times New Roman"/>
                <w:sz w:val="40"/>
                <w:szCs w:val="40"/>
              </w:rPr>
            </w:pPr>
            <w:r w:rsidRPr="0074513A">
              <w:rPr>
                <w:rFonts w:ascii="Times New Roman" w:hAnsi="Times New Roman" w:cs="Times New Roman" w:hint="eastAsia"/>
                <w:sz w:val="40"/>
                <w:szCs w:val="40"/>
              </w:rPr>
              <w:t>NOT NULL</w:t>
            </w:r>
            <w:r w:rsidR="74080818" w:rsidRPr="6BD52023">
              <w:rPr>
                <w:rFonts w:ascii="Times New Roman" w:hAnsi="Times New Roman" w:cs="Times New Roman"/>
                <w:sz w:val="40"/>
                <w:szCs w:val="40"/>
              </w:rPr>
              <w:t>,</w:t>
            </w:r>
          </w:p>
          <w:p w14:paraId="01F8B63A" w14:textId="6D8949EE" w:rsidR="00DA49A2" w:rsidRPr="00A700CF" w:rsidRDefault="0E33FB14" w:rsidP="00DA49A2">
            <w:pPr>
              <w:rPr>
                <w:rFonts w:ascii="Times New Roman" w:eastAsia="Times New Roman" w:hAnsi="Times New Roman" w:cs="Times New Roman"/>
                <w:sz w:val="40"/>
                <w:szCs w:val="40"/>
              </w:rPr>
            </w:pPr>
            <w:r w:rsidRPr="26E1A29E">
              <w:rPr>
                <w:rFonts w:ascii="Times New Roman" w:hAnsi="Times New Roman" w:cs="Times New Roman"/>
                <w:sz w:val="40"/>
                <w:szCs w:val="40"/>
              </w:rPr>
              <w:t>F</w:t>
            </w:r>
            <w:r w:rsidRPr="26E1A29E">
              <w:rPr>
                <w:rFonts w:ascii="Times New Roman" w:eastAsia="Times New Roman" w:hAnsi="Times New Roman" w:cs="Times New Roman"/>
                <w:sz w:val="40"/>
                <w:szCs w:val="40"/>
              </w:rPr>
              <w:t xml:space="preserve">OREIGN KEY REFERENCES TO </w:t>
            </w:r>
            <w:r w:rsidRPr="26E1A29E">
              <w:rPr>
                <w:rFonts w:ascii="Times New Roman" w:eastAsia="Times New Roman" w:hAnsi="Times New Roman" w:cs="Times New Roman"/>
                <w:sz w:val="40"/>
                <w:szCs w:val="40"/>
              </w:rPr>
              <w:lastRenderedPageBreak/>
              <w:t>PRODUCTS TABLE</w:t>
            </w:r>
          </w:p>
        </w:tc>
      </w:tr>
      <w:tr w:rsidR="00DA49A2" w14:paraId="39EC9A94" w14:textId="77777777">
        <w:tc>
          <w:tcPr>
            <w:tcW w:w="3485" w:type="dxa"/>
          </w:tcPr>
          <w:p w14:paraId="1252FE52" w14:textId="3E70C9DD" w:rsidR="00DA49A2" w:rsidRPr="00A700CF" w:rsidRDefault="00DA49A2" w:rsidP="00DA49A2">
            <w:pPr>
              <w:rPr>
                <w:rFonts w:ascii="Times New Roman" w:hAnsi="Times New Roman" w:cs="Times New Roman"/>
                <w:sz w:val="40"/>
                <w:szCs w:val="40"/>
              </w:rPr>
            </w:pPr>
            <w:r w:rsidRPr="00BA4AA6">
              <w:rPr>
                <w:rFonts w:ascii="Times New Roman" w:hAnsi="Times New Roman" w:cs="Times New Roman"/>
                <w:sz w:val="40"/>
                <w:szCs w:val="40"/>
              </w:rPr>
              <w:lastRenderedPageBreak/>
              <w:t>Order_Date</w:t>
            </w:r>
          </w:p>
        </w:tc>
        <w:tc>
          <w:tcPr>
            <w:tcW w:w="3485" w:type="dxa"/>
          </w:tcPr>
          <w:p w14:paraId="14F3425E" w14:textId="26105F1B" w:rsidR="00DA49A2" w:rsidRPr="00A700CF" w:rsidRDefault="00DA49A2" w:rsidP="00DA49A2">
            <w:pPr>
              <w:rPr>
                <w:rFonts w:ascii="Times New Roman" w:hAnsi="Times New Roman" w:cs="Times New Roman"/>
                <w:sz w:val="40"/>
                <w:szCs w:val="40"/>
              </w:rPr>
            </w:pPr>
            <w:r>
              <w:rPr>
                <w:rFonts w:ascii="Times New Roman" w:hAnsi="Times New Roman" w:cs="Times New Roman" w:hint="eastAsia"/>
                <w:sz w:val="40"/>
                <w:szCs w:val="40"/>
              </w:rPr>
              <w:t>Data/time</w:t>
            </w:r>
          </w:p>
        </w:tc>
        <w:tc>
          <w:tcPr>
            <w:tcW w:w="3486" w:type="dxa"/>
          </w:tcPr>
          <w:p w14:paraId="5345DAED" w14:textId="3BA2872A" w:rsidR="00DA49A2" w:rsidRPr="00A700CF" w:rsidRDefault="00DA49A2" w:rsidP="00DA49A2">
            <w:pPr>
              <w:rPr>
                <w:rFonts w:ascii="Times New Roman" w:hAnsi="Times New Roman" w:cs="Times New Roman"/>
                <w:sz w:val="40"/>
                <w:szCs w:val="40"/>
              </w:rPr>
            </w:pPr>
            <w:r w:rsidRPr="0074513A">
              <w:rPr>
                <w:rFonts w:ascii="Times New Roman" w:hAnsi="Times New Roman" w:cs="Times New Roman" w:hint="eastAsia"/>
                <w:sz w:val="40"/>
                <w:szCs w:val="40"/>
              </w:rPr>
              <w:t>NOT NULL</w:t>
            </w:r>
          </w:p>
        </w:tc>
      </w:tr>
      <w:tr w:rsidR="00DA49A2" w14:paraId="5B095057" w14:textId="77777777" w:rsidTr="00D45597">
        <w:tc>
          <w:tcPr>
            <w:tcW w:w="3485" w:type="dxa"/>
          </w:tcPr>
          <w:p w14:paraId="5736CC3E" w14:textId="2F762039" w:rsidR="00DA49A2" w:rsidRPr="00A700CF" w:rsidRDefault="00DA49A2" w:rsidP="00DA49A2">
            <w:pPr>
              <w:rPr>
                <w:rFonts w:ascii="Times New Roman" w:hAnsi="Times New Roman" w:cs="Times New Roman"/>
                <w:sz w:val="40"/>
                <w:szCs w:val="40"/>
              </w:rPr>
            </w:pPr>
            <w:r w:rsidRPr="009F4E84">
              <w:rPr>
                <w:rFonts w:ascii="Times New Roman" w:hAnsi="Times New Roman" w:cs="Times New Roman"/>
                <w:sz w:val="40"/>
                <w:szCs w:val="40"/>
              </w:rPr>
              <w:t>Transaction_ID</w:t>
            </w:r>
          </w:p>
        </w:tc>
        <w:tc>
          <w:tcPr>
            <w:tcW w:w="3485" w:type="dxa"/>
          </w:tcPr>
          <w:p w14:paraId="6C465976" w14:textId="2DB2454D" w:rsidR="00DA49A2" w:rsidRPr="00A700CF" w:rsidRDefault="00DA49A2" w:rsidP="00DA49A2">
            <w:pPr>
              <w:rPr>
                <w:rFonts w:ascii="Times New Roman" w:hAnsi="Times New Roman" w:cs="Times New Roman"/>
                <w:sz w:val="40"/>
                <w:szCs w:val="40"/>
              </w:rPr>
            </w:pPr>
            <w:r w:rsidRPr="00AD28D8">
              <w:rPr>
                <w:rFonts w:ascii="Times New Roman" w:hAnsi="Times New Roman" w:cs="Times New Roman" w:hint="eastAsia"/>
                <w:sz w:val="40"/>
                <w:szCs w:val="40"/>
              </w:rPr>
              <w:t>Short Text</w:t>
            </w:r>
          </w:p>
        </w:tc>
        <w:tc>
          <w:tcPr>
            <w:tcW w:w="3486" w:type="dxa"/>
          </w:tcPr>
          <w:p w14:paraId="61E2F622" w14:textId="69E258C1" w:rsidR="00DA49A2" w:rsidRPr="00A700CF" w:rsidRDefault="37FF8158" w:rsidP="00DA49A2">
            <w:pPr>
              <w:rPr>
                <w:rFonts w:ascii="Times New Roman" w:eastAsia="Times New Roman" w:hAnsi="Times New Roman" w:cs="Times New Roman"/>
                <w:sz w:val="40"/>
                <w:szCs w:val="40"/>
              </w:rPr>
            </w:pPr>
            <w:r w:rsidRPr="26E1A29E">
              <w:rPr>
                <w:rFonts w:ascii="Times New Roman" w:hAnsi="Times New Roman" w:cs="Times New Roman"/>
                <w:sz w:val="40"/>
                <w:szCs w:val="40"/>
              </w:rPr>
              <w:t>NOT NULL</w:t>
            </w:r>
            <w:r w:rsidR="7536166C" w:rsidRPr="26E1A29E">
              <w:rPr>
                <w:rFonts w:ascii="Times New Roman" w:hAnsi="Times New Roman" w:cs="Times New Roman"/>
                <w:sz w:val="40"/>
                <w:szCs w:val="40"/>
              </w:rPr>
              <w:t>, F</w:t>
            </w:r>
            <w:r w:rsidR="7536166C" w:rsidRPr="26E1A29E">
              <w:rPr>
                <w:rFonts w:ascii="Times New Roman" w:eastAsia="Times New Roman" w:hAnsi="Times New Roman" w:cs="Times New Roman"/>
                <w:sz w:val="40"/>
                <w:szCs w:val="40"/>
              </w:rPr>
              <w:t>OREIGN KEY REFERENCES TO PAYMENT TABLE</w:t>
            </w:r>
          </w:p>
        </w:tc>
      </w:tr>
      <w:tr w:rsidR="00DA49A2" w14:paraId="76142C70" w14:textId="77777777" w:rsidTr="00D45597">
        <w:tc>
          <w:tcPr>
            <w:tcW w:w="3485" w:type="dxa"/>
          </w:tcPr>
          <w:p w14:paraId="0F5BF938" w14:textId="4B5B3002" w:rsidR="00DA49A2" w:rsidRPr="00A700CF" w:rsidRDefault="00DA49A2" w:rsidP="00DA49A2">
            <w:pPr>
              <w:rPr>
                <w:rFonts w:ascii="Times New Roman" w:hAnsi="Times New Roman" w:cs="Times New Roman"/>
                <w:sz w:val="40"/>
                <w:szCs w:val="40"/>
              </w:rPr>
            </w:pPr>
            <w:r w:rsidRPr="000B5B7C">
              <w:rPr>
                <w:rFonts w:ascii="Times New Roman" w:hAnsi="Times New Roman" w:cs="Times New Roman"/>
                <w:sz w:val="40"/>
                <w:szCs w:val="40"/>
              </w:rPr>
              <w:t>Payment_date</w:t>
            </w:r>
          </w:p>
        </w:tc>
        <w:tc>
          <w:tcPr>
            <w:tcW w:w="3485" w:type="dxa"/>
          </w:tcPr>
          <w:p w14:paraId="56748420" w14:textId="00674ABB" w:rsidR="00DA49A2" w:rsidRPr="00A700CF" w:rsidRDefault="00DA49A2" w:rsidP="00DA49A2">
            <w:pPr>
              <w:rPr>
                <w:rFonts w:ascii="Times New Roman" w:hAnsi="Times New Roman" w:cs="Times New Roman"/>
                <w:sz w:val="40"/>
                <w:szCs w:val="40"/>
              </w:rPr>
            </w:pPr>
            <w:r>
              <w:rPr>
                <w:rFonts w:ascii="Times New Roman" w:hAnsi="Times New Roman" w:cs="Times New Roman" w:hint="eastAsia"/>
                <w:sz w:val="40"/>
                <w:szCs w:val="40"/>
              </w:rPr>
              <w:t>Data/time</w:t>
            </w:r>
          </w:p>
        </w:tc>
        <w:tc>
          <w:tcPr>
            <w:tcW w:w="3486" w:type="dxa"/>
          </w:tcPr>
          <w:p w14:paraId="4EFDB4F6" w14:textId="51A1C290" w:rsidR="00DA49A2" w:rsidRPr="00A700CF" w:rsidRDefault="00DA49A2" w:rsidP="00DA49A2">
            <w:pPr>
              <w:rPr>
                <w:rFonts w:ascii="Times New Roman" w:hAnsi="Times New Roman" w:cs="Times New Roman"/>
                <w:sz w:val="40"/>
                <w:szCs w:val="40"/>
              </w:rPr>
            </w:pPr>
            <w:r>
              <w:rPr>
                <w:rFonts w:ascii="Times New Roman" w:hAnsi="Times New Roman" w:cs="Times New Roman" w:hint="eastAsia"/>
                <w:sz w:val="40"/>
                <w:szCs w:val="40"/>
              </w:rPr>
              <w:t>NOT NULL</w:t>
            </w:r>
          </w:p>
        </w:tc>
      </w:tr>
      <w:tr w:rsidR="00DA49A2" w14:paraId="0B5536B6" w14:textId="77777777" w:rsidTr="00D45597">
        <w:tc>
          <w:tcPr>
            <w:tcW w:w="3485" w:type="dxa"/>
          </w:tcPr>
          <w:p w14:paraId="7EF9B42D" w14:textId="1CA052CD" w:rsidR="00DA49A2" w:rsidRPr="00A700CF" w:rsidRDefault="00DA49A2" w:rsidP="00DA49A2">
            <w:pPr>
              <w:rPr>
                <w:rFonts w:ascii="Times New Roman" w:hAnsi="Times New Roman" w:cs="Times New Roman"/>
                <w:sz w:val="40"/>
                <w:szCs w:val="40"/>
              </w:rPr>
            </w:pPr>
            <w:r w:rsidRPr="00310C20">
              <w:rPr>
                <w:rFonts w:ascii="Times New Roman" w:hAnsi="Times New Roman" w:cs="Times New Roman"/>
                <w:sz w:val="40"/>
                <w:szCs w:val="40"/>
              </w:rPr>
              <w:t>Shipping_Status</w:t>
            </w:r>
          </w:p>
        </w:tc>
        <w:tc>
          <w:tcPr>
            <w:tcW w:w="3485" w:type="dxa"/>
          </w:tcPr>
          <w:p w14:paraId="4C822D57" w14:textId="065632C5" w:rsidR="00DA49A2" w:rsidRPr="00A700CF" w:rsidRDefault="00DA49A2" w:rsidP="00DA49A2">
            <w:pPr>
              <w:rPr>
                <w:rFonts w:ascii="Times New Roman" w:hAnsi="Times New Roman" w:cs="Times New Roman"/>
                <w:sz w:val="40"/>
                <w:szCs w:val="40"/>
              </w:rPr>
            </w:pPr>
            <w:r w:rsidRPr="00AD28D8">
              <w:rPr>
                <w:rFonts w:ascii="Times New Roman" w:hAnsi="Times New Roman" w:cs="Times New Roman" w:hint="eastAsia"/>
                <w:sz w:val="40"/>
                <w:szCs w:val="40"/>
              </w:rPr>
              <w:t>Short Text</w:t>
            </w:r>
          </w:p>
        </w:tc>
        <w:tc>
          <w:tcPr>
            <w:tcW w:w="3486" w:type="dxa"/>
          </w:tcPr>
          <w:p w14:paraId="39123A59" w14:textId="45B1FB09" w:rsidR="00DA49A2" w:rsidRPr="00A700CF" w:rsidRDefault="00DA49A2" w:rsidP="00DA49A2">
            <w:pPr>
              <w:rPr>
                <w:rFonts w:ascii="Times New Roman" w:hAnsi="Times New Roman" w:cs="Times New Roman"/>
                <w:sz w:val="40"/>
                <w:szCs w:val="40"/>
              </w:rPr>
            </w:pPr>
            <w:r w:rsidRPr="0074513A">
              <w:rPr>
                <w:rFonts w:ascii="Times New Roman" w:hAnsi="Times New Roman" w:cs="Times New Roman" w:hint="eastAsia"/>
                <w:sz w:val="40"/>
                <w:szCs w:val="40"/>
              </w:rPr>
              <w:t>NOT NULL</w:t>
            </w:r>
          </w:p>
        </w:tc>
      </w:tr>
      <w:tr w:rsidR="00DA49A2" w:rsidRPr="00A700CF" w14:paraId="7C78B762" w14:textId="77777777" w:rsidTr="00310C20">
        <w:tc>
          <w:tcPr>
            <w:tcW w:w="3485" w:type="dxa"/>
          </w:tcPr>
          <w:p w14:paraId="0C4C22C0" w14:textId="5FD53E3B" w:rsidR="00DA49A2" w:rsidRPr="00A700CF" w:rsidRDefault="00DA49A2" w:rsidP="00DA49A2">
            <w:pPr>
              <w:rPr>
                <w:rFonts w:ascii="Times New Roman" w:hAnsi="Times New Roman" w:cs="Times New Roman"/>
                <w:sz w:val="40"/>
                <w:szCs w:val="40"/>
              </w:rPr>
            </w:pPr>
            <w:r w:rsidRPr="00BB5E73">
              <w:rPr>
                <w:rFonts w:ascii="Times New Roman" w:hAnsi="Times New Roman" w:cs="Times New Roman"/>
                <w:sz w:val="40"/>
                <w:szCs w:val="40"/>
              </w:rPr>
              <w:t>Payment_Status</w:t>
            </w:r>
          </w:p>
        </w:tc>
        <w:tc>
          <w:tcPr>
            <w:tcW w:w="3485" w:type="dxa"/>
          </w:tcPr>
          <w:p w14:paraId="5FDDDB77" w14:textId="33E66810" w:rsidR="00DA49A2" w:rsidRPr="00A700CF" w:rsidRDefault="00DA49A2" w:rsidP="00DA49A2">
            <w:pPr>
              <w:rPr>
                <w:rFonts w:ascii="Times New Roman" w:hAnsi="Times New Roman" w:cs="Times New Roman"/>
                <w:sz w:val="40"/>
                <w:szCs w:val="40"/>
              </w:rPr>
            </w:pPr>
            <w:r w:rsidRPr="00AD28D8">
              <w:rPr>
                <w:rFonts w:ascii="Times New Roman" w:hAnsi="Times New Roman" w:cs="Times New Roman" w:hint="eastAsia"/>
                <w:sz w:val="40"/>
                <w:szCs w:val="40"/>
              </w:rPr>
              <w:t>Short Text</w:t>
            </w:r>
          </w:p>
        </w:tc>
        <w:tc>
          <w:tcPr>
            <w:tcW w:w="3486" w:type="dxa"/>
          </w:tcPr>
          <w:p w14:paraId="5D395B84" w14:textId="57F85140" w:rsidR="00DA49A2" w:rsidRPr="00A700CF" w:rsidRDefault="00DA49A2" w:rsidP="00DA49A2">
            <w:pPr>
              <w:rPr>
                <w:rFonts w:ascii="Times New Roman" w:hAnsi="Times New Roman" w:cs="Times New Roman"/>
                <w:sz w:val="40"/>
                <w:szCs w:val="40"/>
              </w:rPr>
            </w:pPr>
            <w:r w:rsidRPr="0074513A">
              <w:rPr>
                <w:rFonts w:ascii="Times New Roman" w:hAnsi="Times New Roman" w:cs="Times New Roman" w:hint="eastAsia"/>
                <w:sz w:val="40"/>
                <w:szCs w:val="40"/>
              </w:rPr>
              <w:t>NOT NULL</w:t>
            </w:r>
          </w:p>
        </w:tc>
      </w:tr>
      <w:tr w:rsidR="00DA49A2" w:rsidRPr="00A700CF" w14:paraId="431B3C1E" w14:textId="77777777" w:rsidTr="00310C20">
        <w:tc>
          <w:tcPr>
            <w:tcW w:w="3485" w:type="dxa"/>
          </w:tcPr>
          <w:p w14:paraId="2F4EB4CB" w14:textId="11089E71" w:rsidR="00DA49A2" w:rsidRPr="00A700CF" w:rsidRDefault="00DA49A2" w:rsidP="00DA49A2">
            <w:pPr>
              <w:rPr>
                <w:rFonts w:ascii="Times New Roman" w:hAnsi="Times New Roman" w:cs="Times New Roman"/>
                <w:sz w:val="40"/>
                <w:szCs w:val="40"/>
              </w:rPr>
            </w:pPr>
            <w:r w:rsidRPr="00BB5E73">
              <w:rPr>
                <w:rFonts w:ascii="Times New Roman" w:hAnsi="Times New Roman" w:cs="Times New Roman"/>
                <w:sz w:val="40"/>
                <w:szCs w:val="40"/>
              </w:rPr>
              <w:t>AddressCode</w:t>
            </w:r>
          </w:p>
        </w:tc>
        <w:tc>
          <w:tcPr>
            <w:tcW w:w="3485" w:type="dxa"/>
          </w:tcPr>
          <w:p w14:paraId="797AAAA2" w14:textId="29330601" w:rsidR="00DA49A2" w:rsidRPr="00A700CF" w:rsidRDefault="00DA49A2" w:rsidP="00DA49A2">
            <w:pPr>
              <w:rPr>
                <w:rFonts w:ascii="Times New Roman" w:hAnsi="Times New Roman" w:cs="Times New Roman"/>
                <w:sz w:val="40"/>
                <w:szCs w:val="40"/>
              </w:rPr>
            </w:pPr>
            <w:r w:rsidRPr="00AD28D8">
              <w:rPr>
                <w:rFonts w:ascii="Times New Roman" w:hAnsi="Times New Roman" w:cs="Times New Roman" w:hint="eastAsia"/>
                <w:sz w:val="40"/>
                <w:szCs w:val="40"/>
              </w:rPr>
              <w:t>Short Text</w:t>
            </w:r>
          </w:p>
        </w:tc>
        <w:tc>
          <w:tcPr>
            <w:tcW w:w="3486" w:type="dxa"/>
          </w:tcPr>
          <w:p w14:paraId="71F0EF5A" w14:textId="6100B8D2" w:rsidR="00DA49A2" w:rsidRPr="00A700CF" w:rsidRDefault="37FF8158" w:rsidP="00DA49A2">
            <w:pPr>
              <w:rPr>
                <w:rFonts w:ascii="Times New Roman" w:eastAsia="Times New Roman" w:hAnsi="Times New Roman" w:cs="Times New Roman"/>
                <w:sz w:val="52"/>
                <w:szCs w:val="52"/>
              </w:rPr>
            </w:pPr>
            <w:r w:rsidRPr="26E1A29E">
              <w:rPr>
                <w:rFonts w:ascii="Times New Roman" w:hAnsi="Times New Roman" w:cs="Times New Roman"/>
                <w:sz w:val="40"/>
                <w:szCs w:val="40"/>
              </w:rPr>
              <w:t>NOT NULL</w:t>
            </w:r>
            <w:r w:rsidR="2FDC979B" w:rsidRPr="26E1A29E">
              <w:rPr>
                <w:rFonts w:ascii="Times New Roman" w:hAnsi="Times New Roman" w:cs="Times New Roman"/>
                <w:sz w:val="40"/>
                <w:szCs w:val="40"/>
              </w:rPr>
              <w:t>, F</w:t>
            </w:r>
            <w:r w:rsidR="2FDC979B" w:rsidRPr="26E1A29E">
              <w:rPr>
                <w:rFonts w:ascii="Times New Roman" w:eastAsia="Times New Roman" w:hAnsi="Times New Roman" w:cs="Times New Roman"/>
                <w:sz w:val="40"/>
                <w:szCs w:val="40"/>
              </w:rPr>
              <w:t>OREIGN KEY REFERENCES TO LOCATION TABLE</w:t>
            </w:r>
          </w:p>
        </w:tc>
      </w:tr>
    </w:tbl>
    <w:p w14:paraId="5570F6DF" w14:textId="77777777" w:rsidR="00A8418D" w:rsidRDefault="00A8418D" w:rsidP="00A8418D">
      <w:pPr>
        <w:rPr>
          <w:sz w:val="32"/>
          <w:szCs w:val="32"/>
        </w:rPr>
      </w:pPr>
    </w:p>
    <w:p w14:paraId="076BA24C" w14:textId="6F00BD1E" w:rsidR="00A8418D" w:rsidRDefault="00A8418D" w:rsidP="00A8418D"/>
    <w:p w14:paraId="1C08EDF5" w14:textId="77777777" w:rsidR="00A8418D" w:rsidRPr="00A8418D" w:rsidRDefault="00A8418D" w:rsidP="00A8418D"/>
    <w:p w14:paraId="44A52C87" w14:textId="72342FB4" w:rsidR="00C81F18" w:rsidRPr="00C81F18" w:rsidRDefault="008026B8" w:rsidP="0026424C">
      <w:pPr>
        <w:pStyle w:val="Heading2"/>
      </w:pPr>
      <w:bookmarkStart w:id="14" w:name="_Toc195282865"/>
      <w:r w:rsidRPr="00021BB4">
        <w:rPr>
          <w:rFonts w:hint="eastAsia"/>
        </w:rPr>
        <w:lastRenderedPageBreak/>
        <w:t>Table: PRODUCT_ORDER</w:t>
      </w:r>
      <w:bookmarkEnd w:id="14"/>
    </w:p>
    <w:p w14:paraId="69BED70E" w14:textId="442FB8FD" w:rsidR="00C81F18" w:rsidRPr="0026424C" w:rsidRDefault="008026B8" w:rsidP="008026B8">
      <w:pPr>
        <w:rPr>
          <w:rFonts w:ascii="Times New Roman" w:eastAsiaTheme="minorEastAsia" w:hAnsi="Times New Roman" w:cs="Times New Roman"/>
          <w:b/>
          <w:bCs/>
          <w:sz w:val="40"/>
          <w:szCs w:val="40"/>
        </w:rPr>
      </w:pPr>
      <w:r w:rsidRPr="00021BB4">
        <w:rPr>
          <w:rFonts w:ascii="Times New Roman" w:hAnsi="Times New Roman" w:cs="Times New Roman"/>
          <w:b/>
          <w:bCs/>
          <w:noProof/>
          <w:sz w:val="40"/>
          <w:szCs w:val="40"/>
        </w:rPr>
        <w:drawing>
          <wp:inline distT="0" distB="0" distL="0" distR="0" wp14:anchorId="65E5319F" wp14:editId="24AD93A1">
            <wp:extent cx="4296375" cy="1124107"/>
            <wp:effectExtent l="0" t="0" r="9525" b="0"/>
            <wp:docPr id="1020372038" name="Picture 1" descr="A diagram of a product and 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6838" name="Picture 1" descr="A diagram of a product and order&#10;&#10;AI-generated content may be incorrect."/>
                    <pic:cNvPicPr/>
                  </pic:nvPicPr>
                  <pic:blipFill>
                    <a:blip r:embed="rId19"/>
                    <a:stretch>
                      <a:fillRect/>
                    </a:stretch>
                  </pic:blipFill>
                  <pic:spPr>
                    <a:xfrm>
                      <a:off x="0" y="0"/>
                      <a:ext cx="4296375" cy="1124107"/>
                    </a:xfrm>
                    <a:prstGeom prst="rect">
                      <a:avLst/>
                    </a:prstGeom>
                  </pic:spPr>
                </pic:pic>
              </a:graphicData>
            </a:graphic>
          </wp:inline>
        </w:drawing>
      </w:r>
    </w:p>
    <w:tbl>
      <w:tblPr>
        <w:tblStyle w:val="TableGrid"/>
        <w:tblW w:w="0" w:type="auto"/>
        <w:tblLook w:val="04A0" w:firstRow="1" w:lastRow="0" w:firstColumn="1" w:lastColumn="0" w:noHBand="0" w:noVBand="1"/>
      </w:tblPr>
      <w:tblGrid>
        <w:gridCol w:w="3485"/>
        <w:gridCol w:w="3485"/>
        <w:gridCol w:w="3486"/>
      </w:tblGrid>
      <w:tr w:rsidR="008026B8" w14:paraId="0A28AAF1" w14:textId="77777777" w:rsidTr="000A680C">
        <w:tc>
          <w:tcPr>
            <w:tcW w:w="3485" w:type="dxa"/>
          </w:tcPr>
          <w:p w14:paraId="43D84339" w14:textId="77777777" w:rsidR="008026B8" w:rsidRPr="00654199" w:rsidRDefault="008026B8" w:rsidP="000A680C">
            <w:pPr>
              <w:rPr>
                <w:rFonts w:ascii="Times New Roman" w:hAnsi="Times New Roman" w:cs="Times New Roman"/>
                <w:sz w:val="40"/>
                <w:szCs w:val="40"/>
              </w:rPr>
            </w:pPr>
            <w:r>
              <w:rPr>
                <w:rFonts w:ascii="Times New Roman" w:hAnsi="Times New Roman" w:cs="Times New Roman" w:hint="eastAsia"/>
                <w:b/>
                <w:bCs/>
                <w:sz w:val="40"/>
                <w:szCs w:val="40"/>
              </w:rPr>
              <w:t>Attribute</w:t>
            </w:r>
          </w:p>
        </w:tc>
        <w:tc>
          <w:tcPr>
            <w:tcW w:w="3485" w:type="dxa"/>
          </w:tcPr>
          <w:p w14:paraId="5A97C19D" w14:textId="77777777" w:rsidR="008026B8" w:rsidRDefault="008026B8" w:rsidP="000A680C">
            <w:pPr>
              <w:rPr>
                <w:rFonts w:ascii="Times New Roman" w:hAnsi="Times New Roman" w:cs="Times New Roman"/>
                <w:b/>
                <w:bCs/>
                <w:sz w:val="40"/>
                <w:szCs w:val="40"/>
              </w:rPr>
            </w:pPr>
            <w:r>
              <w:rPr>
                <w:rFonts w:ascii="Times New Roman" w:hAnsi="Times New Roman" w:cs="Times New Roman" w:hint="eastAsia"/>
                <w:b/>
                <w:bCs/>
                <w:sz w:val="40"/>
                <w:szCs w:val="40"/>
              </w:rPr>
              <w:t>Data type</w:t>
            </w:r>
          </w:p>
        </w:tc>
        <w:tc>
          <w:tcPr>
            <w:tcW w:w="3486" w:type="dxa"/>
          </w:tcPr>
          <w:p w14:paraId="0AEB910F" w14:textId="77777777" w:rsidR="008026B8" w:rsidRDefault="008026B8" w:rsidP="000A680C">
            <w:pPr>
              <w:rPr>
                <w:rFonts w:ascii="Times New Roman" w:hAnsi="Times New Roman" w:cs="Times New Roman"/>
                <w:b/>
                <w:bCs/>
                <w:sz w:val="40"/>
                <w:szCs w:val="40"/>
              </w:rPr>
            </w:pPr>
            <w:r>
              <w:rPr>
                <w:rFonts w:ascii="Times New Roman" w:hAnsi="Times New Roman" w:cs="Times New Roman" w:hint="eastAsia"/>
                <w:b/>
                <w:bCs/>
                <w:sz w:val="40"/>
                <w:szCs w:val="40"/>
              </w:rPr>
              <w:t>Rule</w:t>
            </w:r>
          </w:p>
        </w:tc>
      </w:tr>
      <w:tr w:rsidR="008026B8" w14:paraId="3E52E56E" w14:textId="77777777" w:rsidTr="000A680C">
        <w:tc>
          <w:tcPr>
            <w:tcW w:w="3485" w:type="dxa"/>
          </w:tcPr>
          <w:p w14:paraId="5532A5C2" w14:textId="77777777" w:rsidR="008026B8" w:rsidRPr="002D7DDE" w:rsidRDefault="008026B8" w:rsidP="000A680C">
            <w:pPr>
              <w:rPr>
                <w:rFonts w:ascii="Times New Roman" w:hAnsi="Times New Roman" w:cs="Times New Roman"/>
                <w:sz w:val="40"/>
                <w:szCs w:val="40"/>
              </w:rPr>
            </w:pPr>
            <w:r w:rsidRPr="002D7DDE">
              <w:rPr>
                <w:rFonts w:ascii="Times New Roman" w:hAnsi="Times New Roman" w:cs="Times New Roman" w:hint="eastAsia"/>
                <w:sz w:val="40"/>
                <w:szCs w:val="40"/>
              </w:rPr>
              <w:t>Item_ID</w:t>
            </w:r>
          </w:p>
        </w:tc>
        <w:tc>
          <w:tcPr>
            <w:tcW w:w="3485" w:type="dxa"/>
          </w:tcPr>
          <w:p w14:paraId="130DE4E3" w14:textId="77777777" w:rsidR="008026B8" w:rsidRDefault="008026B8" w:rsidP="000A680C">
            <w:pPr>
              <w:rPr>
                <w:rFonts w:ascii="Times New Roman" w:hAnsi="Times New Roman" w:cs="Times New Roman"/>
                <w:b/>
                <w:bCs/>
                <w:sz w:val="40"/>
                <w:szCs w:val="40"/>
              </w:rPr>
            </w:pPr>
            <w:r w:rsidRPr="00A04842">
              <w:rPr>
                <w:rFonts w:ascii="Times New Roman" w:hAnsi="Times New Roman" w:cs="Times New Roman" w:hint="eastAsia"/>
                <w:sz w:val="40"/>
                <w:szCs w:val="40"/>
              </w:rPr>
              <w:t>Short Text</w:t>
            </w:r>
          </w:p>
        </w:tc>
        <w:tc>
          <w:tcPr>
            <w:tcW w:w="3486" w:type="dxa"/>
          </w:tcPr>
          <w:p w14:paraId="5A31C7BD" w14:textId="1E10F6F9" w:rsidR="008026B8" w:rsidRDefault="008026B8" w:rsidP="525AE085">
            <w:pPr>
              <w:rPr>
                <w:rFonts w:ascii="Times New Roman" w:hAnsi="Times New Roman" w:cs="Times New Roman"/>
                <w:sz w:val="40"/>
                <w:szCs w:val="40"/>
              </w:rPr>
            </w:pPr>
            <w:r>
              <w:rPr>
                <w:rFonts w:ascii="Times New Roman" w:hAnsi="Times New Roman" w:cs="Times New Roman" w:hint="eastAsia"/>
                <w:sz w:val="40"/>
                <w:szCs w:val="40"/>
              </w:rPr>
              <w:t>PRIMARY KEY</w:t>
            </w:r>
            <w:r w:rsidR="09052056" w:rsidRPr="525AE085">
              <w:rPr>
                <w:rFonts w:ascii="Times New Roman" w:hAnsi="Times New Roman" w:cs="Times New Roman"/>
                <w:sz w:val="40"/>
                <w:szCs w:val="40"/>
              </w:rPr>
              <w:t>, NOT NULL</w:t>
            </w:r>
          </w:p>
          <w:p w14:paraId="35879842" w14:textId="4908E5A6" w:rsidR="008026B8" w:rsidRDefault="09052056" w:rsidP="525AE085">
            <w:pPr>
              <w:rPr>
                <w:rFonts w:ascii="Times New Roman" w:hAnsi="Times New Roman" w:cs="Times New Roman"/>
                <w:sz w:val="40"/>
                <w:szCs w:val="40"/>
              </w:rPr>
            </w:pPr>
            <w:r w:rsidRPr="525AE085">
              <w:rPr>
                <w:rFonts w:ascii="Times New Roman" w:hAnsi="Times New Roman" w:cs="Times New Roman"/>
                <w:sz w:val="40"/>
                <w:szCs w:val="40"/>
              </w:rPr>
              <w:t>,UNIQUE</w:t>
            </w:r>
          </w:p>
          <w:p w14:paraId="1712910A" w14:textId="2E72F40A" w:rsidR="008026B8" w:rsidRDefault="008026B8" w:rsidP="000A680C">
            <w:pPr>
              <w:rPr>
                <w:rFonts w:ascii="Times New Roman" w:hAnsi="Times New Roman" w:cs="Times New Roman"/>
                <w:sz w:val="40"/>
                <w:szCs w:val="40"/>
              </w:rPr>
            </w:pPr>
          </w:p>
        </w:tc>
      </w:tr>
      <w:tr w:rsidR="008026B8" w14:paraId="624444C1" w14:textId="77777777" w:rsidTr="000A680C">
        <w:tc>
          <w:tcPr>
            <w:tcW w:w="3485" w:type="dxa"/>
          </w:tcPr>
          <w:p w14:paraId="0D387AAA" w14:textId="77777777" w:rsidR="008026B8" w:rsidRPr="002D7DDE" w:rsidRDefault="008026B8" w:rsidP="000A680C">
            <w:pPr>
              <w:rPr>
                <w:rFonts w:ascii="Times New Roman" w:hAnsi="Times New Roman" w:cs="Times New Roman"/>
                <w:sz w:val="40"/>
                <w:szCs w:val="40"/>
              </w:rPr>
            </w:pPr>
            <w:r w:rsidRPr="002D7DDE">
              <w:rPr>
                <w:rFonts w:ascii="Times New Roman" w:hAnsi="Times New Roman" w:cs="Times New Roman" w:hint="eastAsia"/>
                <w:sz w:val="40"/>
                <w:szCs w:val="40"/>
              </w:rPr>
              <w:t>Product_ID</w:t>
            </w:r>
          </w:p>
        </w:tc>
        <w:tc>
          <w:tcPr>
            <w:tcW w:w="3485" w:type="dxa"/>
          </w:tcPr>
          <w:p w14:paraId="4AC68D18" w14:textId="77777777" w:rsidR="008026B8" w:rsidRDefault="008026B8" w:rsidP="000A680C">
            <w:pPr>
              <w:rPr>
                <w:rFonts w:ascii="Times New Roman" w:hAnsi="Times New Roman" w:cs="Times New Roman"/>
                <w:b/>
                <w:bCs/>
                <w:sz w:val="40"/>
                <w:szCs w:val="40"/>
              </w:rPr>
            </w:pPr>
            <w:r w:rsidRPr="00A04842">
              <w:rPr>
                <w:rFonts w:ascii="Times New Roman" w:hAnsi="Times New Roman" w:cs="Times New Roman" w:hint="eastAsia"/>
                <w:sz w:val="40"/>
                <w:szCs w:val="40"/>
              </w:rPr>
              <w:t>Short Text</w:t>
            </w:r>
          </w:p>
        </w:tc>
        <w:tc>
          <w:tcPr>
            <w:tcW w:w="3486" w:type="dxa"/>
          </w:tcPr>
          <w:p w14:paraId="3E1FBA8B" w14:textId="086DC87D" w:rsidR="008026B8" w:rsidRDefault="008026B8" w:rsidP="000A680C">
            <w:pPr>
              <w:rPr>
                <w:rFonts w:ascii="Times New Roman" w:eastAsia="Times New Roman" w:hAnsi="Times New Roman" w:cs="Times New Roman"/>
                <w:sz w:val="52"/>
                <w:szCs w:val="52"/>
              </w:rPr>
            </w:pPr>
            <w:r w:rsidRPr="5FCEE82C">
              <w:rPr>
                <w:rFonts w:ascii="Times New Roman" w:hAnsi="Times New Roman" w:cs="Times New Roman"/>
                <w:sz w:val="40"/>
                <w:szCs w:val="40"/>
              </w:rPr>
              <w:t>NOT NULL</w:t>
            </w:r>
            <w:r w:rsidR="2D261444" w:rsidRPr="5FCEE82C">
              <w:rPr>
                <w:rFonts w:ascii="Times New Roman" w:hAnsi="Times New Roman" w:cs="Times New Roman"/>
                <w:sz w:val="40"/>
                <w:szCs w:val="40"/>
              </w:rPr>
              <w:t>, F</w:t>
            </w:r>
            <w:r w:rsidR="2D261444" w:rsidRPr="5FCEE82C">
              <w:rPr>
                <w:rFonts w:ascii="Times New Roman" w:eastAsia="Times New Roman" w:hAnsi="Times New Roman" w:cs="Times New Roman"/>
                <w:sz w:val="40"/>
                <w:szCs w:val="40"/>
              </w:rPr>
              <w:t>OREIGN KEY REFERENCES TO PRODUCT TABLE</w:t>
            </w:r>
          </w:p>
        </w:tc>
      </w:tr>
      <w:tr w:rsidR="008026B8" w14:paraId="1CC111C2" w14:textId="77777777" w:rsidTr="000A680C">
        <w:tc>
          <w:tcPr>
            <w:tcW w:w="3485" w:type="dxa"/>
          </w:tcPr>
          <w:p w14:paraId="700E8D48" w14:textId="77777777" w:rsidR="008026B8" w:rsidRPr="002D7DDE" w:rsidRDefault="008026B8" w:rsidP="000A680C">
            <w:pPr>
              <w:rPr>
                <w:rFonts w:ascii="Times New Roman" w:hAnsi="Times New Roman" w:cs="Times New Roman"/>
                <w:sz w:val="40"/>
                <w:szCs w:val="40"/>
              </w:rPr>
            </w:pPr>
            <w:r w:rsidRPr="002D7DDE">
              <w:rPr>
                <w:rFonts w:ascii="Times New Roman" w:hAnsi="Times New Roman" w:cs="Times New Roman" w:hint="eastAsia"/>
                <w:sz w:val="40"/>
                <w:szCs w:val="40"/>
              </w:rPr>
              <w:t>Order_ID</w:t>
            </w:r>
          </w:p>
        </w:tc>
        <w:tc>
          <w:tcPr>
            <w:tcW w:w="3485" w:type="dxa"/>
          </w:tcPr>
          <w:p w14:paraId="794EF5F1" w14:textId="77777777" w:rsidR="008026B8" w:rsidRDefault="008026B8" w:rsidP="000A680C">
            <w:pPr>
              <w:rPr>
                <w:rFonts w:ascii="Times New Roman" w:hAnsi="Times New Roman" w:cs="Times New Roman"/>
                <w:b/>
                <w:bCs/>
                <w:sz w:val="40"/>
                <w:szCs w:val="40"/>
              </w:rPr>
            </w:pPr>
            <w:r w:rsidRPr="00A04842">
              <w:rPr>
                <w:rFonts w:ascii="Times New Roman" w:hAnsi="Times New Roman" w:cs="Times New Roman" w:hint="eastAsia"/>
                <w:sz w:val="40"/>
                <w:szCs w:val="40"/>
              </w:rPr>
              <w:t>Short Text</w:t>
            </w:r>
          </w:p>
        </w:tc>
        <w:tc>
          <w:tcPr>
            <w:tcW w:w="3486" w:type="dxa"/>
          </w:tcPr>
          <w:p w14:paraId="653E293E" w14:textId="013469B2" w:rsidR="008026B8" w:rsidRDefault="008026B8" w:rsidP="000A680C">
            <w:pPr>
              <w:rPr>
                <w:rFonts w:ascii="Times New Roman" w:eastAsia="Times New Roman" w:hAnsi="Times New Roman" w:cs="Times New Roman"/>
                <w:sz w:val="52"/>
                <w:szCs w:val="52"/>
              </w:rPr>
            </w:pPr>
            <w:r w:rsidRPr="5FCEE82C">
              <w:rPr>
                <w:rFonts w:ascii="Times New Roman" w:hAnsi="Times New Roman" w:cs="Times New Roman"/>
                <w:sz w:val="40"/>
                <w:szCs w:val="40"/>
              </w:rPr>
              <w:t>NOT NULL</w:t>
            </w:r>
            <w:r w:rsidR="1AE9898C" w:rsidRPr="5FCEE82C">
              <w:rPr>
                <w:rFonts w:ascii="Times New Roman" w:hAnsi="Times New Roman" w:cs="Times New Roman"/>
                <w:sz w:val="40"/>
                <w:szCs w:val="40"/>
              </w:rPr>
              <w:t>, F</w:t>
            </w:r>
            <w:r w:rsidR="1AE9898C" w:rsidRPr="5FCEE82C">
              <w:rPr>
                <w:rFonts w:ascii="Times New Roman" w:eastAsia="Times New Roman" w:hAnsi="Times New Roman" w:cs="Times New Roman"/>
                <w:sz w:val="40"/>
                <w:szCs w:val="40"/>
              </w:rPr>
              <w:t>OREIGN KEY REFERENCES TO ORDER TABLE</w:t>
            </w:r>
          </w:p>
        </w:tc>
      </w:tr>
      <w:tr w:rsidR="008026B8" w14:paraId="3D2F97F4" w14:textId="77777777" w:rsidTr="000A680C">
        <w:tc>
          <w:tcPr>
            <w:tcW w:w="3485" w:type="dxa"/>
          </w:tcPr>
          <w:p w14:paraId="35D2F7F9" w14:textId="77777777" w:rsidR="008026B8" w:rsidRPr="002D7DDE" w:rsidRDefault="008026B8" w:rsidP="000A680C">
            <w:pPr>
              <w:rPr>
                <w:rFonts w:ascii="Times New Roman" w:hAnsi="Times New Roman" w:cs="Times New Roman"/>
                <w:sz w:val="40"/>
                <w:szCs w:val="40"/>
              </w:rPr>
            </w:pPr>
            <w:r w:rsidRPr="002D7DDE">
              <w:rPr>
                <w:rFonts w:ascii="Times New Roman" w:hAnsi="Times New Roman" w:cs="Times New Roman" w:hint="eastAsia"/>
                <w:sz w:val="40"/>
                <w:szCs w:val="40"/>
              </w:rPr>
              <w:t>Product_Quantity</w:t>
            </w:r>
          </w:p>
        </w:tc>
        <w:tc>
          <w:tcPr>
            <w:tcW w:w="3485" w:type="dxa"/>
          </w:tcPr>
          <w:p w14:paraId="797FE3A5" w14:textId="77777777" w:rsidR="008026B8" w:rsidRDefault="008026B8" w:rsidP="000A680C">
            <w:pPr>
              <w:rPr>
                <w:rFonts w:ascii="Times New Roman" w:hAnsi="Times New Roman" w:cs="Times New Roman"/>
                <w:b/>
                <w:bCs/>
                <w:sz w:val="40"/>
                <w:szCs w:val="40"/>
              </w:rPr>
            </w:pPr>
            <w:r w:rsidRPr="00A04842">
              <w:rPr>
                <w:rFonts w:ascii="Times New Roman" w:hAnsi="Times New Roman" w:cs="Times New Roman" w:hint="eastAsia"/>
                <w:sz w:val="40"/>
                <w:szCs w:val="40"/>
              </w:rPr>
              <w:t>Short Text</w:t>
            </w:r>
          </w:p>
        </w:tc>
        <w:tc>
          <w:tcPr>
            <w:tcW w:w="3486" w:type="dxa"/>
          </w:tcPr>
          <w:p w14:paraId="3A4D2921" w14:textId="77777777" w:rsidR="008026B8" w:rsidRDefault="008026B8" w:rsidP="000A680C">
            <w:pPr>
              <w:rPr>
                <w:rFonts w:ascii="Times New Roman" w:hAnsi="Times New Roman" w:cs="Times New Roman"/>
                <w:b/>
                <w:bCs/>
                <w:sz w:val="40"/>
                <w:szCs w:val="40"/>
              </w:rPr>
            </w:pPr>
            <w:r w:rsidRPr="0074513A">
              <w:rPr>
                <w:rFonts w:ascii="Times New Roman" w:hAnsi="Times New Roman" w:cs="Times New Roman" w:hint="eastAsia"/>
                <w:sz w:val="40"/>
                <w:szCs w:val="40"/>
              </w:rPr>
              <w:t>NOT NULL</w:t>
            </w:r>
          </w:p>
        </w:tc>
      </w:tr>
    </w:tbl>
    <w:p w14:paraId="0988B50E" w14:textId="144E3D2A" w:rsidR="2F908ACB" w:rsidRDefault="2F908ACB" w:rsidP="2F908ACB">
      <w:pPr>
        <w:rPr>
          <w:rStyle w:val="Heading2Char"/>
        </w:rPr>
      </w:pPr>
    </w:p>
    <w:p w14:paraId="7DABFFD5" w14:textId="77777777" w:rsidR="00EA0439" w:rsidRDefault="00EA0439" w:rsidP="2F908ACB">
      <w:pPr>
        <w:rPr>
          <w:rStyle w:val="Heading2Char"/>
        </w:rPr>
      </w:pPr>
    </w:p>
    <w:p w14:paraId="07997F17" w14:textId="17673E7C" w:rsidR="00575DDD" w:rsidRPr="007466ED" w:rsidRDefault="009D36F9" w:rsidP="007466ED">
      <w:pPr>
        <w:pStyle w:val="Heading2"/>
      </w:pPr>
      <w:bookmarkStart w:id="15" w:name="_Toc195282866"/>
      <w:r w:rsidRPr="007466ED">
        <w:rPr>
          <w:rStyle w:val="Heading2Char"/>
          <w:rFonts w:hint="eastAsia"/>
          <w:b/>
        </w:rPr>
        <w:lastRenderedPageBreak/>
        <w:t>Re</w:t>
      </w:r>
      <w:r w:rsidR="00575DDD" w:rsidRPr="007466ED">
        <w:rPr>
          <w:rStyle w:val="Heading2Char"/>
          <w:rFonts w:hint="eastAsia"/>
          <w:b/>
        </w:rPr>
        <w:t xml:space="preserve">lationship </w:t>
      </w:r>
      <w:r w:rsidR="00575DDD" w:rsidRPr="007466ED">
        <w:rPr>
          <w:rStyle w:val="Heading2Char"/>
          <w:b/>
        </w:rPr>
        <w:t>between</w:t>
      </w:r>
      <w:r w:rsidR="00575DDD" w:rsidRPr="007466ED">
        <w:rPr>
          <w:rStyle w:val="Heading2Char"/>
          <w:rFonts w:hint="eastAsia"/>
          <w:b/>
        </w:rPr>
        <w:t xml:space="preserve"> tables</w:t>
      </w:r>
      <w:r w:rsidR="00575DDD" w:rsidRPr="008449FE">
        <w:rPr>
          <w:rFonts w:ascii="Times New Roman" w:hAnsi="Times New Roman" w:cs="Times New Roman" w:hint="eastAsia"/>
          <w:b w:val="0"/>
          <w:szCs w:val="56"/>
        </w:rPr>
        <w:t>:</w:t>
      </w:r>
      <w:bookmarkEnd w:id="15"/>
    </w:p>
    <w:p w14:paraId="1B7B4974" w14:textId="13C61C1C" w:rsidR="00575DDD" w:rsidRPr="00575DDD" w:rsidRDefault="00A315DB">
      <w:pPr>
        <w:rPr>
          <w:rFonts w:ascii="Times New Roman" w:hAnsi="Times New Roman" w:cs="Times New Roman"/>
          <w:sz w:val="40"/>
          <w:szCs w:val="40"/>
        </w:rPr>
      </w:pPr>
      <w:r>
        <w:rPr>
          <w:rFonts w:ascii="Times New Roman" w:hAnsi="Times New Roman" w:cs="Times New Roman" w:hint="eastAsia"/>
          <w:sz w:val="40"/>
          <w:szCs w:val="40"/>
        </w:rPr>
        <w:t xml:space="preserve">The relationship between </w:t>
      </w:r>
      <w:r w:rsidR="00ED2D54">
        <w:rPr>
          <w:rFonts w:ascii="Times New Roman" w:hAnsi="Times New Roman" w:cs="Times New Roman" w:hint="eastAsia"/>
          <w:sz w:val="40"/>
          <w:szCs w:val="40"/>
        </w:rPr>
        <w:t xml:space="preserve">Customer table and Order </w:t>
      </w:r>
      <w:r w:rsidR="00225954">
        <w:rPr>
          <w:rFonts w:ascii="Times New Roman" w:hAnsi="Times New Roman" w:cs="Times New Roman" w:hint="eastAsia"/>
          <w:sz w:val="40"/>
          <w:szCs w:val="40"/>
        </w:rPr>
        <w:t>table</w:t>
      </w:r>
      <w:r w:rsidR="00ED2D54">
        <w:rPr>
          <w:rFonts w:ascii="Times New Roman" w:hAnsi="Times New Roman" w:cs="Times New Roman" w:hint="eastAsia"/>
          <w:sz w:val="40"/>
          <w:szCs w:val="40"/>
        </w:rPr>
        <w:t xml:space="preserve"> is 1:</w:t>
      </w:r>
      <w:r w:rsidR="00D42FA9">
        <w:rPr>
          <w:rFonts w:ascii="Times New Roman" w:hAnsi="Times New Roman" w:cs="Times New Roman"/>
          <w:sz w:val="40"/>
          <w:szCs w:val="40"/>
        </w:rPr>
        <w:t xml:space="preserve"> </w:t>
      </w:r>
      <w:r w:rsidR="00ED2D54">
        <w:rPr>
          <w:rFonts w:ascii="Times New Roman" w:hAnsi="Times New Roman" w:cs="Times New Roman" w:hint="eastAsia"/>
          <w:sz w:val="40"/>
          <w:szCs w:val="40"/>
        </w:rPr>
        <w:t>M</w:t>
      </w:r>
      <w:r w:rsidR="00D42FA9">
        <w:rPr>
          <w:rFonts w:ascii="Times New Roman" w:hAnsi="Times New Roman" w:cs="Times New Roman"/>
          <w:sz w:val="40"/>
          <w:szCs w:val="40"/>
        </w:rPr>
        <w:t>.</w:t>
      </w:r>
    </w:p>
    <w:p w14:paraId="33895652" w14:textId="7721ABC4" w:rsidR="00D42FA9" w:rsidRDefault="00D42FA9" w:rsidP="00D42FA9">
      <w:pPr>
        <w:rPr>
          <w:rFonts w:ascii="Times New Roman" w:hAnsi="Times New Roman" w:cs="Times New Roman"/>
          <w:sz w:val="40"/>
          <w:szCs w:val="40"/>
        </w:rPr>
      </w:pPr>
      <w:r>
        <w:rPr>
          <w:rFonts w:ascii="Times New Roman" w:hAnsi="Times New Roman" w:cs="Times New Roman" w:hint="eastAsia"/>
          <w:sz w:val="40"/>
          <w:szCs w:val="40"/>
        </w:rPr>
        <w:t xml:space="preserve">The relationship between Location table and Order </w:t>
      </w:r>
      <w:r w:rsidR="00225954">
        <w:rPr>
          <w:rFonts w:ascii="Times New Roman" w:hAnsi="Times New Roman" w:cs="Times New Roman" w:hint="eastAsia"/>
          <w:sz w:val="40"/>
          <w:szCs w:val="40"/>
        </w:rPr>
        <w:t>table</w:t>
      </w:r>
      <w:r>
        <w:rPr>
          <w:rFonts w:ascii="Times New Roman" w:hAnsi="Times New Roman" w:cs="Times New Roman" w:hint="eastAsia"/>
          <w:sz w:val="40"/>
          <w:szCs w:val="40"/>
        </w:rPr>
        <w:t xml:space="preserve"> is </w:t>
      </w:r>
      <w:r>
        <w:rPr>
          <w:rFonts w:ascii="Times New Roman" w:hAnsi="Times New Roman" w:cs="Times New Roman"/>
          <w:sz w:val="40"/>
          <w:szCs w:val="40"/>
        </w:rPr>
        <w:t>1: M.</w:t>
      </w:r>
    </w:p>
    <w:p w14:paraId="62E02169" w14:textId="06580E51" w:rsidR="00D42FA9" w:rsidRDefault="00D42FA9" w:rsidP="00D42FA9">
      <w:pPr>
        <w:rPr>
          <w:rFonts w:ascii="Times New Roman" w:hAnsi="Times New Roman" w:cs="Times New Roman"/>
          <w:sz w:val="40"/>
          <w:szCs w:val="40"/>
        </w:rPr>
      </w:pPr>
      <w:r>
        <w:rPr>
          <w:rFonts w:ascii="Times New Roman" w:hAnsi="Times New Roman" w:cs="Times New Roman" w:hint="eastAsia"/>
          <w:sz w:val="40"/>
          <w:szCs w:val="40"/>
        </w:rPr>
        <w:t xml:space="preserve">The relationship between </w:t>
      </w:r>
      <w:r w:rsidR="00225954">
        <w:rPr>
          <w:rFonts w:ascii="Times New Roman" w:hAnsi="Times New Roman" w:cs="Times New Roman" w:hint="eastAsia"/>
          <w:sz w:val="40"/>
          <w:szCs w:val="40"/>
        </w:rPr>
        <w:t>Payment</w:t>
      </w:r>
      <w:r>
        <w:rPr>
          <w:rFonts w:ascii="Times New Roman" w:hAnsi="Times New Roman" w:cs="Times New Roman" w:hint="eastAsia"/>
          <w:sz w:val="40"/>
          <w:szCs w:val="40"/>
        </w:rPr>
        <w:t xml:space="preserve"> table and Order </w:t>
      </w:r>
      <w:r w:rsidR="00225954">
        <w:rPr>
          <w:rFonts w:ascii="Times New Roman" w:hAnsi="Times New Roman" w:cs="Times New Roman" w:hint="eastAsia"/>
          <w:sz w:val="40"/>
          <w:szCs w:val="40"/>
        </w:rPr>
        <w:t>table</w:t>
      </w:r>
      <w:r>
        <w:rPr>
          <w:rFonts w:ascii="Times New Roman" w:hAnsi="Times New Roman" w:cs="Times New Roman" w:hint="eastAsia"/>
          <w:sz w:val="40"/>
          <w:szCs w:val="40"/>
        </w:rPr>
        <w:t xml:space="preserve"> is </w:t>
      </w:r>
      <w:r>
        <w:rPr>
          <w:rFonts w:ascii="Times New Roman" w:hAnsi="Times New Roman" w:cs="Times New Roman"/>
          <w:sz w:val="40"/>
          <w:szCs w:val="40"/>
        </w:rPr>
        <w:t>1: M.</w:t>
      </w:r>
    </w:p>
    <w:p w14:paraId="6FC6D427" w14:textId="7B29FE6E" w:rsidR="00D42FA9" w:rsidRDefault="00D42FA9" w:rsidP="00D42FA9">
      <w:pPr>
        <w:rPr>
          <w:rFonts w:ascii="Times New Roman" w:hAnsi="Times New Roman" w:cs="Times New Roman"/>
          <w:sz w:val="40"/>
          <w:szCs w:val="40"/>
        </w:rPr>
      </w:pPr>
      <w:r>
        <w:rPr>
          <w:rFonts w:ascii="Times New Roman" w:hAnsi="Times New Roman" w:cs="Times New Roman" w:hint="eastAsia"/>
          <w:sz w:val="40"/>
          <w:szCs w:val="40"/>
        </w:rPr>
        <w:t xml:space="preserve">The relationship between </w:t>
      </w:r>
      <w:r w:rsidR="00225954">
        <w:rPr>
          <w:rFonts w:ascii="Times New Roman" w:hAnsi="Times New Roman" w:cs="Times New Roman" w:hint="eastAsia"/>
          <w:sz w:val="40"/>
          <w:szCs w:val="40"/>
        </w:rPr>
        <w:t>PRODEUCT_ORDER</w:t>
      </w:r>
      <w:r>
        <w:rPr>
          <w:rFonts w:ascii="Times New Roman" w:hAnsi="Times New Roman" w:cs="Times New Roman" w:hint="eastAsia"/>
          <w:sz w:val="40"/>
          <w:szCs w:val="40"/>
        </w:rPr>
        <w:t xml:space="preserve"> and Order </w:t>
      </w:r>
      <w:r w:rsidR="00225954">
        <w:rPr>
          <w:rFonts w:ascii="Times New Roman" w:hAnsi="Times New Roman" w:cs="Times New Roman" w:hint="eastAsia"/>
          <w:sz w:val="40"/>
          <w:szCs w:val="40"/>
        </w:rPr>
        <w:t>table</w:t>
      </w:r>
      <w:r>
        <w:rPr>
          <w:rFonts w:ascii="Times New Roman" w:hAnsi="Times New Roman" w:cs="Times New Roman" w:hint="eastAsia"/>
          <w:sz w:val="40"/>
          <w:szCs w:val="40"/>
        </w:rPr>
        <w:t xml:space="preserve"> is </w:t>
      </w:r>
      <w:r>
        <w:rPr>
          <w:rFonts w:ascii="Times New Roman" w:hAnsi="Times New Roman" w:cs="Times New Roman"/>
          <w:sz w:val="40"/>
          <w:szCs w:val="40"/>
        </w:rPr>
        <w:t>1: M.</w:t>
      </w:r>
    </w:p>
    <w:p w14:paraId="72234E31" w14:textId="338CD575" w:rsidR="00D42FA9" w:rsidRDefault="00D42FA9" w:rsidP="00D42FA9">
      <w:pPr>
        <w:rPr>
          <w:rFonts w:ascii="Times New Roman" w:hAnsi="Times New Roman" w:cs="Times New Roman"/>
          <w:sz w:val="40"/>
          <w:szCs w:val="40"/>
        </w:rPr>
      </w:pPr>
      <w:r>
        <w:rPr>
          <w:rFonts w:ascii="Times New Roman" w:hAnsi="Times New Roman" w:cs="Times New Roman" w:hint="eastAsia"/>
          <w:sz w:val="40"/>
          <w:szCs w:val="40"/>
        </w:rPr>
        <w:t xml:space="preserve">The relationship between </w:t>
      </w:r>
      <w:r w:rsidR="00782226">
        <w:rPr>
          <w:rFonts w:ascii="Times New Roman" w:hAnsi="Times New Roman" w:cs="Times New Roman" w:hint="eastAsia"/>
          <w:sz w:val="40"/>
          <w:szCs w:val="40"/>
        </w:rPr>
        <w:t>Product</w:t>
      </w:r>
      <w:r w:rsidR="00782226" w:rsidRPr="00225954">
        <w:rPr>
          <w:rFonts w:ascii="Times New Roman" w:hAnsi="Times New Roman" w:cs="Times New Roman" w:hint="eastAsia"/>
          <w:sz w:val="40"/>
          <w:szCs w:val="40"/>
        </w:rPr>
        <w:t xml:space="preserve"> </w:t>
      </w:r>
      <w:r>
        <w:rPr>
          <w:rFonts w:ascii="Times New Roman" w:hAnsi="Times New Roman" w:cs="Times New Roman" w:hint="eastAsia"/>
          <w:sz w:val="40"/>
          <w:szCs w:val="40"/>
        </w:rPr>
        <w:t xml:space="preserve">table and </w:t>
      </w:r>
      <w:r w:rsidR="00225954">
        <w:rPr>
          <w:rFonts w:ascii="Times New Roman" w:hAnsi="Times New Roman" w:cs="Times New Roman" w:hint="eastAsia"/>
          <w:sz w:val="40"/>
          <w:szCs w:val="40"/>
        </w:rPr>
        <w:t>PRODEUCT_ORDER</w:t>
      </w:r>
      <w:r>
        <w:rPr>
          <w:rFonts w:ascii="Times New Roman" w:hAnsi="Times New Roman" w:cs="Times New Roman" w:hint="eastAsia"/>
          <w:sz w:val="40"/>
          <w:szCs w:val="40"/>
        </w:rPr>
        <w:t xml:space="preserve"> table is </w:t>
      </w:r>
      <w:r>
        <w:rPr>
          <w:rFonts w:ascii="Times New Roman" w:hAnsi="Times New Roman" w:cs="Times New Roman"/>
          <w:sz w:val="40"/>
          <w:szCs w:val="40"/>
        </w:rPr>
        <w:t>1: M.</w:t>
      </w:r>
    </w:p>
    <w:p w14:paraId="2B8A60BE" w14:textId="62ED60DE" w:rsidR="00DD3991" w:rsidRPr="00C85CEF" w:rsidRDefault="00D42FA9">
      <w:pPr>
        <w:rPr>
          <w:rFonts w:ascii="Times New Roman" w:eastAsiaTheme="minorEastAsia" w:hAnsi="Times New Roman" w:cs="Times New Roman"/>
          <w:sz w:val="40"/>
          <w:szCs w:val="40"/>
        </w:rPr>
      </w:pPr>
      <w:r>
        <w:rPr>
          <w:rFonts w:ascii="Times New Roman" w:hAnsi="Times New Roman" w:cs="Times New Roman" w:hint="eastAsia"/>
          <w:sz w:val="40"/>
          <w:szCs w:val="40"/>
        </w:rPr>
        <w:t xml:space="preserve">The relationship between </w:t>
      </w:r>
      <w:r w:rsidR="00225954">
        <w:rPr>
          <w:rFonts w:ascii="Times New Roman" w:hAnsi="Times New Roman" w:cs="Times New Roman" w:hint="eastAsia"/>
          <w:sz w:val="40"/>
          <w:szCs w:val="40"/>
        </w:rPr>
        <w:t>Category table</w:t>
      </w:r>
      <w:r>
        <w:rPr>
          <w:rFonts w:ascii="Times New Roman" w:hAnsi="Times New Roman" w:cs="Times New Roman" w:hint="eastAsia"/>
          <w:sz w:val="40"/>
          <w:szCs w:val="40"/>
        </w:rPr>
        <w:t xml:space="preserve"> and </w:t>
      </w:r>
      <w:r w:rsidR="00782226">
        <w:rPr>
          <w:rFonts w:ascii="Times New Roman" w:hAnsi="Times New Roman" w:cs="Times New Roman" w:hint="eastAsia"/>
          <w:sz w:val="40"/>
          <w:szCs w:val="40"/>
        </w:rPr>
        <w:t xml:space="preserve">Product </w:t>
      </w:r>
      <w:r w:rsidR="00225954">
        <w:rPr>
          <w:rFonts w:ascii="Times New Roman" w:hAnsi="Times New Roman" w:cs="Times New Roman" w:hint="eastAsia"/>
          <w:sz w:val="40"/>
          <w:szCs w:val="40"/>
        </w:rPr>
        <w:t>table</w:t>
      </w:r>
      <w:r>
        <w:rPr>
          <w:rFonts w:ascii="Times New Roman" w:hAnsi="Times New Roman" w:cs="Times New Roman" w:hint="eastAsia"/>
          <w:sz w:val="40"/>
          <w:szCs w:val="40"/>
        </w:rPr>
        <w:t xml:space="preserve"> is </w:t>
      </w:r>
      <w:r>
        <w:rPr>
          <w:rFonts w:ascii="Times New Roman" w:hAnsi="Times New Roman" w:cs="Times New Roman"/>
          <w:sz w:val="40"/>
          <w:szCs w:val="40"/>
        </w:rPr>
        <w:t>1: M.</w:t>
      </w:r>
    </w:p>
    <w:p w14:paraId="5AF2255E" w14:textId="4413F03B" w:rsidR="00A34673" w:rsidRPr="00EA0439" w:rsidRDefault="00C72A6E" w:rsidP="00EA0439">
      <w:pPr>
        <w:spacing w:after="200" w:line="276" w:lineRule="auto"/>
        <w:rPr>
          <w:rFonts w:ascii="Times New Roman" w:eastAsiaTheme="minorEastAsia" w:hAnsi="Times New Roman" w:cs="Times New Roman"/>
          <w:sz w:val="40"/>
          <w:szCs w:val="40"/>
        </w:rPr>
      </w:pPr>
      <w:r>
        <w:rPr>
          <w:rFonts w:ascii="Times New Roman" w:hAnsi="Times New Roman" w:cs="Times New Roman"/>
          <w:sz w:val="40"/>
          <w:szCs w:val="40"/>
        </w:rPr>
        <w:br w:type="page"/>
      </w:r>
    </w:p>
    <w:p w14:paraId="74CFF8DD" w14:textId="58CD6EA6" w:rsidR="00980032" w:rsidRDefault="00980032" w:rsidP="00781C4B">
      <w:pPr>
        <w:pStyle w:val="Heading1"/>
      </w:pPr>
      <w:bookmarkStart w:id="16" w:name="_Toc195282867"/>
      <w:r w:rsidRPr="00980032">
        <w:lastRenderedPageBreak/>
        <w:t>Entity Relational Diagram</w:t>
      </w:r>
      <w:bookmarkEnd w:id="16"/>
    </w:p>
    <w:p w14:paraId="551A8251" w14:textId="77777777" w:rsidR="008449FE" w:rsidRDefault="008449FE" w:rsidP="008449FE"/>
    <w:p w14:paraId="0B57B3CF" w14:textId="77777777" w:rsidR="008449FE" w:rsidRPr="008449FE" w:rsidRDefault="008449FE" w:rsidP="008449FE"/>
    <w:p w14:paraId="4A5E7FDC" w14:textId="3A5C0824" w:rsidR="0044061D" w:rsidRDefault="00980032" w:rsidP="0005754A">
      <w:pPr>
        <w:rPr>
          <w:rFonts w:ascii="Times New Roman" w:hAnsi="Times New Roman" w:cs="Times New Roman"/>
          <w:sz w:val="40"/>
          <w:szCs w:val="40"/>
        </w:rPr>
      </w:pPr>
      <w:r w:rsidRPr="004F4F2B">
        <w:rPr>
          <w:rFonts w:ascii="Times New Roman" w:hAnsi="Times New Roman" w:cs="Times New Roman"/>
          <w:b/>
          <w:noProof/>
          <w:sz w:val="40"/>
          <w:szCs w:val="40"/>
        </w:rPr>
        <w:drawing>
          <wp:inline distT="0" distB="0" distL="0" distR="0" wp14:anchorId="77B1190D" wp14:editId="13B89FF0">
            <wp:extent cx="6645910" cy="5806440"/>
            <wp:effectExtent l="0" t="0" r="2540" b="3810"/>
            <wp:docPr id="1887743711" name="Picture 1" descr="A diagram of a product 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61259" name="Picture 1" descr="A diagram of a product order&#10;&#10;AI-generated content may be incorrect."/>
                    <pic:cNvPicPr/>
                  </pic:nvPicPr>
                  <pic:blipFill>
                    <a:blip r:embed="rId20"/>
                    <a:stretch>
                      <a:fillRect/>
                    </a:stretch>
                  </pic:blipFill>
                  <pic:spPr>
                    <a:xfrm>
                      <a:off x="0" y="0"/>
                      <a:ext cx="6645910" cy="5806440"/>
                    </a:xfrm>
                    <a:prstGeom prst="rect">
                      <a:avLst/>
                    </a:prstGeom>
                  </pic:spPr>
                </pic:pic>
              </a:graphicData>
            </a:graphic>
          </wp:inline>
        </w:drawing>
      </w:r>
    </w:p>
    <w:p w14:paraId="4C38B466" w14:textId="77777777" w:rsidR="00FF1CE1" w:rsidRDefault="00FF1CE1" w:rsidP="0005754A">
      <w:pPr>
        <w:rPr>
          <w:rFonts w:ascii="Times New Roman" w:hAnsi="Times New Roman" w:cs="Times New Roman"/>
          <w:sz w:val="40"/>
          <w:szCs w:val="40"/>
        </w:rPr>
      </w:pPr>
    </w:p>
    <w:p w14:paraId="04222A77" w14:textId="77777777" w:rsidR="00EA0439" w:rsidRDefault="00EA0439" w:rsidP="0005754A">
      <w:pPr>
        <w:rPr>
          <w:rFonts w:ascii="Times New Roman" w:hAnsi="Times New Roman" w:cs="Times New Roman"/>
          <w:sz w:val="40"/>
          <w:szCs w:val="40"/>
        </w:rPr>
      </w:pPr>
    </w:p>
    <w:p w14:paraId="4703A35C" w14:textId="77777777" w:rsidR="00EA0439" w:rsidRDefault="00EA0439" w:rsidP="0005754A">
      <w:pPr>
        <w:rPr>
          <w:rFonts w:ascii="Times New Roman" w:hAnsi="Times New Roman" w:cs="Times New Roman"/>
          <w:sz w:val="40"/>
          <w:szCs w:val="40"/>
        </w:rPr>
      </w:pPr>
    </w:p>
    <w:p w14:paraId="663A6F77" w14:textId="23A95C92" w:rsidR="00FF1CE1" w:rsidRPr="00807DFF" w:rsidRDefault="00763211" w:rsidP="00781C4B">
      <w:pPr>
        <w:pStyle w:val="Heading1"/>
        <w:rPr>
          <w:rFonts w:ascii="Times New Roman" w:hAnsi="Times New Roman" w:cs="Times New Roman"/>
          <w:sz w:val="56"/>
          <w:szCs w:val="56"/>
        </w:rPr>
      </w:pPr>
      <w:bookmarkStart w:id="17" w:name="_Toc195282868"/>
      <w:r w:rsidRPr="00807DFF">
        <w:lastRenderedPageBreak/>
        <w:t>Login system</w:t>
      </w:r>
      <w:bookmarkEnd w:id="17"/>
    </w:p>
    <w:p w14:paraId="3AB9D624" w14:textId="3FCF18B0" w:rsidR="00763211" w:rsidRPr="009F5083" w:rsidRDefault="00A734C3" w:rsidP="00763211">
      <w:pPr>
        <w:rPr>
          <w:rFonts w:ascii="Times New Roman" w:hAnsi="Times New Roman" w:cs="Times New Roman"/>
          <w:sz w:val="32"/>
          <w:szCs w:val="32"/>
        </w:rPr>
      </w:pPr>
      <w:r w:rsidRPr="009F5083">
        <w:rPr>
          <w:rFonts w:ascii="Times New Roman" w:hAnsi="Times New Roman" w:cs="Times New Roman"/>
          <w:sz w:val="32"/>
          <w:szCs w:val="32"/>
        </w:rPr>
        <w:t xml:space="preserve">The online shopping system </w:t>
      </w:r>
      <w:r w:rsidR="009E290C" w:rsidRPr="009F5083">
        <w:rPr>
          <w:rFonts w:ascii="Times New Roman" w:hAnsi="Times New Roman" w:cs="Times New Roman"/>
          <w:sz w:val="32"/>
          <w:szCs w:val="32"/>
        </w:rPr>
        <w:t xml:space="preserve">provides an interface which </w:t>
      </w:r>
      <w:r w:rsidR="00AC0BCB" w:rsidRPr="009F5083">
        <w:rPr>
          <w:rFonts w:ascii="Times New Roman" w:hAnsi="Times New Roman" w:cs="Times New Roman"/>
          <w:sz w:val="32"/>
          <w:szCs w:val="32"/>
        </w:rPr>
        <w:t xml:space="preserve">is </w:t>
      </w:r>
      <w:r w:rsidR="009E290C" w:rsidRPr="009F5083">
        <w:rPr>
          <w:rFonts w:ascii="Times New Roman" w:hAnsi="Times New Roman" w:cs="Times New Roman"/>
          <w:sz w:val="32"/>
          <w:szCs w:val="32"/>
        </w:rPr>
        <w:t xml:space="preserve">only for </w:t>
      </w:r>
      <w:r w:rsidR="209656D6" w:rsidRPr="009F5083">
        <w:rPr>
          <w:rFonts w:ascii="Times New Roman" w:hAnsi="Times New Roman" w:cs="Times New Roman"/>
          <w:sz w:val="32"/>
          <w:szCs w:val="32"/>
        </w:rPr>
        <w:t>managers</w:t>
      </w:r>
      <w:r w:rsidR="009E290C" w:rsidRPr="009F5083">
        <w:rPr>
          <w:rFonts w:ascii="Times New Roman" w:hAnsi="Times New Roman" w:cs="Times New Roman"/>
          <w:sz w:val="32"/>
          <w:szCs w:val="32"/>
        </w:rPr>
        <w:t xml:space="preserve"> and </w:t>
      </w:r>
      <w:r w:rsidR="007C1E0D" w:rsidRPr="009F5083">
        <w:rPr>
          <w:rFonts w:ascii="Times New Roman" w:hAnsi="Times New Roman" w:cs="Times New Roman"/>
          <w:sz w:val="32"/>
          <w:szCs w:val="32"/>
        </w:rPr>
        <w:t>designers</w:t>
      </w:r>
      <w:r w:rsidR="009E290C" w:rsidRPr="009F5083">
        <w:rPr>
          <w:rFonts w:ascii="Times New Roman" w:hAnsi="Times New Roman" w:cs="Times New Roman"/>
          <w:sz w:val="32"/>
          <w:szCs w:val="32"/>
        </w:rPr>
        <w:t xml:space="preserve">. It </w:t>
      </w:r>
      <w:r w:rsidR="00303DFB" w:rsidRPr="009F5083">
        <w:rPr>
          <w:rFonts w:ascii="Times New Roman" w:hAnsi="Times New Roman" w:cs="Times New Roman"/>
          <w:sz w:val="32"/>
          <w:szCs w:val="32"/>
        </w:rPr>
        <w:t>allows all data can show to them.</w:t>
      </w:r>
    </w:p>
    <w:p w14:paraId="1DA38B1F" w14:textId="3861B812" w:rsidR="001477E6" w:rsidRPr="009F5083" w:rsidRDefault="00D30F94" w:rsidP="00763211">
      <w:pPr>
        <w:rPr>
          <w:rFonts w:ascii="Times New Roman" w:hAnsi="Times New Roman" w:cs="Times New Roman"/>
          <w:sz w:val="32"/>
          <w:szCs w:val="32"/>
        </w:rPr>
      </w:pPr>
      <w:r w:rsidRPr="009F5083">
        <w:rPr>
          <w:rFonts w:ascii="Times New Roman" w:hAnsi="Times New Roman" w:cs="Times New Roman"/>
          <w:sz w:val="32"/>
          <w:szCs w:val="32"/>
        </w:rPr>
        <w:t>The username with password is given below:</w:t>
      </w:r>
    </w:p>
    <w:p w14:paraId="00949B5A" w14:textId="5A79DEDB" w:rsidR="00E1312F" w:rsidRPr="009F5083" w:rsidRDefault="00564AD4" w:rsidP="00763211">
      <w:pPr>
        <w:rPr>
          <w:rFonts w:ascii="Times New Roman" w:hAnsi="Times New Roman" w:cs="Times New Roman"/>
          <w:sz w:val="32"/>
          <w:szCs w:val="32"/>
        </w:rPr>
      </w:pPr>
      <w:r w:rsidRPr="009F5083">
        <w:rPr>
          <w:rFonts w:ascii="Times New Roman" w:hAnsi="Times New Roman" w:cs="Times New Roman"/>
          <w:sz w:val="32"/>
          <w:szCs w:val="32"/>
        </w:rPr>
        <w:t>Maintainer</w:t>
      </w:r>
      <w:r w:rsidR="00B468E4" w:rsidRPr="009F5083">
        <w:rPr>
          <w:rFonts w:ascii="Times New Roman" w:hAnsi="Times New Roman" w:cs="Times New Roman"/>
          <w:sz w:val="32"/>
          <w:szCs w:val="32"/>
        </w:rPr>
        <w:t>,</w:t>
      </w:r>
      <w:r w:rsidR="001477E6" w:rsidRPr="009F5083">
        <w:rPr>
          <w:rFonts w:ascii="Times New Roman" w:hAnsi="Times New Roman" w:cs="Times New Roman"/>
          <w:sz w:val="32"/>
          <w:szCs w:val="32"/>
        </w:rPr>
        <w:t xml:space="preserve"> HKCC123</w:t>
      </w:r>
    </w:p>
    <w:p w14:paraId="7549373F" w14:textId="243AF108" w:rsidR="00E40E3A" w:rsidRPr="009F5083" w:rsidRDefault="00564AD4" w:rsidP="000A680C">
      <w:pPr>
        <w:rPr>
          <w:rFonts w:ascii="Times New Roman" w:hAnsi="Times New Roman" w:cs="Times New Roman"/>
          <w:sz w:val="32"/>
          <w:szCs w:val="32"/>
        </w:rPr>
      </w:pPr>
      <w:r w:rsidRPr="009F5083">
        <w:rPr>
          <w:rFonts w:ascii="Times New Roman" w:hAnsi="Times New Roman" w:cs="Times New Roman"/>
          <w:sz w:val="32"/>
          <w:szCs w:val="32"/>
        </w:rPr>
        <w:t>Enter</w:t>
      </w:r>
      <w:r w:rsidR="008F5F57" w:rsidRPr="009F5083">
        <w:rPr>
          <w:rFonts w:ascii="Times New Roman" w:hAnsi="Times New Roman" w:cs="Times New Roman"/>
          <w:sz w:val="32"/>
          <w:szCs w:val="32"/>
        </w:rPr>
        <w:t>pr</w:t>
      </w:r>
      <w:r w:rsidR="0061683C" w:rsidRPr="009F5083">
        <w:rPr>
          <w:rFonts w:ascii="Times New Roman" w:hAnsi="Times New Roman" w:cs="Times New Roman"/>
          <w:sz w:val="32"/>
          <w:szCs w:val="32"/>
        </w:rPr>
        <w:t>iser</w:t>
      </w:r>
      <w:r w:rsidR="00B468E4" w:rsidRPr="009F5083">
        <w:rPr>
          <w:rFonts w:ascii="Times New Roman" w:hAnsi="Times New Roman" w:cs="Times New Roman"/>
          <w:sz w:val="32"/>
          <w:szCs w:val="32"/>
        </w:rPr>
        <w:t>,</w:t>
      </w:r>
      <w:r w:rsidR="001477E6" w:rsidRPr="009F5083">
        <w:rPr>
          <w:rFonts w:ascii="Times New Roman" w:hAnsi="Times New Roman" w:cs="Times New Roman"/>
          <w:sz w:val="32"/>
          <w:szCs w:val="32"/>
        </w:rPr>
        <w:t xml:space="preserve"> HKCC456</w:t>
      </w:r>
    </w:p>
    <w:p w14:paraId="5BA23F0B" w14:textId="77777777" w:rsidR="00243159" w:rsidRDefault="00243159">
      <w:pPr>
        <w:spacing w:after="200" w:line="276" w:lineRule="auto"/>
        <w:rPr>
          <w:rFonts w:ascii="Times New Roman" w:hAnsi="Times New Roman" w:cs="Times New Roman"/>
          <w:sz w:val="32"/>
          <w:szCs w:val="32"/>
        </w:rPr>
      </w:pPr>
      <w:r>
        <w:rPr>
          <w:rFonts w:ascii="Times New Roman" w:hAnsi="Times New Roman" w:cs="Times New Roman"/>
          <w:sz w:val="32"/>
          <w:szCs w:val="32"/>
        </w:rPr>
        <w:br w:type="page"/>
      </w:r>
    </w:p>
    <w:p w14:paraId="3D73291C" w14:textId="77777777" w:rsidR="004E261D" w:rsidRPr="00CF4F4A" w:rsidRDefault="004E261D" w:rsidP="00781C4B">
      <w:pPr>
        <w:pStyle w:val="Heading1"/>
      </w:pPr>
      <w:bookmarkStart w:id="18" w:name="_Toc195282869"/>
      <w:r>
        <w:lastRenderedPageBreak/>
        <w:t xml:space="preserve">Queries </w:t>
      </w:r>
      <w:r>
        <w:rPr>
          <w:rFonts w:hint="eastAsia"/>
        </w:rPr>
        <w:t>design and Applications</w:t>
      </w:r>
      <w:bookmarkEnd w:id="18"/>
    </w:p>
    <w:p w14:paraId="488E8B74" w14:textId="3803FCB4" w:rsidR="00243159" w:rsidRDefault="00243159" w:rsidP="000A680C">
      <w:pPr>
        <w:rPr>
          <w:rFonts w:ascii="Times New Roman" w:eastAsiaTheme="minorEastAsia" w:hAnsi="Times New Roman" w:cs="Times New Roman"/>
          <w:sz w:val="32"/>
          <w:szCs w:val="32"/>
        </w:rPr>
      </w:pPr>
    </w:p>
    <w:p w14:paraId="3B1B7FD0" w14:textId="5E1C570F" w:rsidR="004E261D" w:rsidRDefault="00C73636" w:rsidP="000A680C">
      <w:pPr>
        <w:rPr>
          <w:rFonts w:ascii="Times New Roman" w:eastAsiaTheme="minorEastAsia" w:hAnsi="Times New Roman" w:cs="Times New Roman"/>
          <w:sz w:val="32"/>
          <w:szCs w:val="32"/>
        </w:rPr>
      </w:pPr>
      <w:r w:rsidRPr="004E261D">
        <w:rPr>
          <w:rFonts w:ascii="Times New Roman" w:eastAsiaTheme="minorEastAsia" w:hAnsi="Times New Roman" w:cs="Times New Roman"/>
          <w:noProof/>
          <w:sz w:val="32"/>
          <w:szCs w:val="32"/>
        </w:rPr>
        <mc:AlternateContent>
          <mc:Choice Requires="wps">
            <w:drawing>
              <wp:anchor distT="45720" distB="45720" distL="114300" distR="114300" simplePos="0" relativeHeight="251658244" behindDoc="0" locked="0" layoutInCell="1" allowOverlap="1" wp14:anchorId="3E443206" wp14:editId="6E5ED32B">
                <wp:simplePos x="0" y="0"/>
                <wp:positionH relativeFrom="column">
                  <wp:posOffset>3536950</wp:posOffset>
                </wp:positionH>
                <wp:positionV relativeFrom="paragraph">
                  <wp:posOffset>1606550</wp:posOffset>
                </wp:positionV>
                <wp:extent cx="3225800" cy="660400"/>
                <wp:effectExtent l="0" t="0" r="1270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0" cy="660400"/>
                        </a:xfrm>
                        <a:prstGeom prst="rect">
                          <a:avLst/>
                        </a:prstGeom>
                        <a:solidFill>
                          <a:srgbClr val="FFFFFF"/>
                        </a:solidFill>
                        <a:ln w="9525">
                          <a:solidFill>
                            <a:srgbClr val="000000"/>
                          </a:solidFill>
                          <a:miter lim="800000"/>
                          <a:headEnd/>
                          <a:tailEnd/>
                        </a:ln>
                      </wps:spPr>
                      <wps:txbx>
                        <w:txbxContent>
                          <w:p w14:paraId="748AAAD0" w14:textId="7F029E62" w:rsidR="004E261D" w:rsidRPr="001F54AE" w:rsidRDefault="00A47ED7">
                            <w:pPr>
                              <w:rPr>
                                <w:rFonts w:eastAsiaTheme="minorEastAsia"/>
                                <w:sz w:val="32"/>
                                <w:szCs w:val="32"/>
                              </w:rPr>
                            </w:pPr>
                            <w:r>
                              <w:rPr>
                                <w:rFonts w:eastAsiaTheme="minorEastAsia" w:hint="eastAsia"/>
                                <w:sz w:val="32"/>
                                <w:szCs w:val="32"/>
                              </w:rPr>
                              <w:t>All Queries are used in Combine Form</w:t>
                            </w:r>
                            <w:r w:rsidR="00715F03">
                              <w:rPr>
                                <w:rFonts w:eastAsiaTheme="minorEastAsia" w:hint="eastAsia"/>
                                <w:sz w:val="32"/>
                                <w:szCs w:val="3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43206" id="Text Box 2" o:spid="_x0000_s1028" type="#_x0000_t202" style="position:absolute;margin-left:278.5pt;margin-top:126.5pt;width:254pt;height:52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">
                <v:textbox>
                  <w:txbxContent>
                    <w:p w14:paraId="748AAAD0" w14:textId="7F029E62" w:rsidR="004E261D" w:rsidRPr="001F54AE" w:rsidRDefault="00A47ED7">
                      <w:pPr>
                        <w:rPr>
                          <w:rFonts w:eastAsiaTheme="minorEastAsia"/>
                          <w:sz w:val="32"/>
                          <w:szCs w:val="32"/>
                        </w:rPr>
                      </w:pPr>
                      <w:r>
                        <w:rPr>
                          <w:rFonts w:eastAsiaTheme="minorEastAsia" w:hint="eastAsia"/>
                          <w:sz w:val="32"/>
                          <w:szCs w:val="32"/>
                        </w:rPr>
                        <w:t>All Queries are used in Combine Form</w:t>
                      </w:r>
                      <w:r w:rsidR="00715F03">
                        <w:rPr>
                          <w:rFonts w:eastAsiaTheme="minorEastAsia" w:hint="eastAsia"/>
                          <w:sz w:val="32"/>
                          <w:szCs w:val="32"/>
                        </w:rPr>
                        <w:t>.</w:t>
                      </w:r>
                    </w:p>
                  </w:txbxContent>
                </v:textbox>
                <w10:wrap type="square"/>
              </v:shape>
            </w:pict>
          </mc:Fallback>
        </mc:AlternateContent>
      </w:r>
      <w:r>
        <w:rPr>
          <w:rFonts w:ascii="Times New Roman" w:eastAsiaTheme="minorEastAsia" w:hAnsi="Times New Roman" w:cs="Times New Roman"/>
          <w:noProof/>
          <w:sz w:val="32"/>
          <w:szCs w:val="32"/>
        </w:rPr>
        <mc:AlternateContent>
          <mc:Choice Requires="wps">
            <w:drawing>
              <wp:anchor distT="0" distB="0" distL="114300" distR="114300" simplePos="0" relativeHeight="251658240" behindDoc="0" locked="0" layoutInCell="1" allowOverlap="1" wp14:anchorId="03CB64F4" wp14:editId="65C2E8F4">
                <wp:simplePos x="0" y="0"/>
                <wp:positionH relativeFrom="column">
                  <wp:posOffset>1314450</wp:posOffset>
                </wp:positionH>
                <wp:positionV relativeFrom="paragraph">
                  <wp:posOffset>1930400</wp:posOffset>
                </wp:positionV>
                <wp:extent cx="2171700" cy="885190"/>
                <wp:effectExtent l="38100" t="0" r="19050" b="67310"/>
                <wp:wrapNone/>
                <wp:docPr id="1201446354" name="Straight Arrow Connector 18"/>
                <wp:cNvGraphicFramePr/>
                <a:graphic xmlns:a="http://schemas.openxmlformats.org/drawingml/2006/main">
                  <a:graphicData uri="http://schemas.microsoft.com/office/word/2010/wordprocessingShape">
                    <wps:wsp>
                      <wps:cNvCnPr/>
                      <wps:spPr>
                        <a:xfrm flipH="1">
                          <a:off x="0" y="0"/>
                          <a:ext cx="2171700" cy="88519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52E755" id="_x0000_t32" coordsize="21600,21600" o:spt="32" o:oned="t" path="m,l21600,21600e" filled="f">
                <v:path arrowok="t" fillok="f" o:connecttype="none"/>
                <o:lock v:ext="edit" shapetype="t"/>
              </v:shapetype>
              <v:shape id="Straight Arrow Connector 18" o:spid="_x0000_s1026" type="#_x0000_t32" style="position:absolute;margin-left:103.5pt;margin-top:152pt;width:171pt;height:69.7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" strokecolor="black [3213]" strokeweight=".5pt">
                <v:stroke endarrow="block" joinstyle="miter"/>
              </v:shape>
            </w:pict>
          </mc:Fallback>
        </mc:AlternateContent>
      </w:r>
      <w:r w:rsidR="004E261D" w:rsidRPr="00243159">
        <w:rPr>
          <w:rFonts w:ascii="Times New Roman" w:eastAsiaTheme="minorEastAsia" w:hAnsi="Times New Roman" w:cs="Times New Roman"/>
          <w:noProof/>
          <w:sz w:val="32"/>
          <w:szCs w:val="32"/>
        </w:rPr>
        <w:drawing>
          <wp:inline distT="0" distB="0" distL="0" distR="0" wp14:anchorId="147B2351" wp14:editId="5E740C2A">
            <wp:extent cx="3092450" cy="3815831"/>
            <wp:effectExtent l="0" t="0" r="0" b="0"/>
            <wp:docPr id="1663045176"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5176" name="Picture 1" descr="A screenshot of a menu&#10;&#10;AI-generated content may be incorrect."/>
                    <pic:cNvPicPr/>
                  </pic:nvPicPr>
                  <pic:blipFill>
                    <a:blip r:embed="rId21"/>
                    <a:stretch>
                      <a:fillRect/>
                    </a:stretch>
                  </pic:blipFill>
                  <pic:spPr>
                    <a:xfrm>
                      <a:off x="0" y="0"/>
                      <a:ext cx="3114361" cy="3842868"/>
                    </a:xfrm>
                    <a:prstGeom prst="rect">
                      <a:avLst/>
                    </a:prstGeom>
                  </pic:spPr>
                </pic:pic>
              </a:graphicData>
            </a:graphic>
          </wp:inline>
        </w:drawing>
      </w:r>
    </w:p>
    <w:p w14:paraId="5D75496F" w14:textId="0044D543" w:rsidR="004611E5" w:rsidRDefault="002A0194" w:rsidP="002A0194">
      <w:pPr>
        <w:jc w:val="right"/>
        <w:rPr>
          <w:rFonts w:ascii="Times New Roman" w:eastAsiaTheme="minorEastAsia" w:hAnsi="Times New Roman" w:cs="Times New Roman"/>
          <w:sz w:val="32"/>
          <w:szCs w:val="32"/>
        </w:rPr>
      </w:pPr>
      <w:r w:rsidRPr="00C73636">
        <w:rPr>
          <w:rFonts w:ascii="Times New Roman" w:eastAsiaTheme="minorEastAsia" w:hAnsi="Times New Roman" w:cs="Times New Roman"/>
          <w:noProof/>
          <w:sz w:val="32"/>
          <w:szCs w:val="32"/>
        </w:rPr>
        <mc:AlternateContent>
          <mc:Choice Requires="wps">
            <w:drawing>
              <wp:anchor distT="45720" distB="45720" distL="114300" distR="114300" simplePos="0" relativeHeight="251658246" behindDoc="0" locked="0" layoutInCell="1" allowOverlap="1" wp14:anchorId="070559A0" wp14:editId="408678B9">
                <wp:simplePos x="0" y="0"/>
                <wp:positionH relativeFrom="margin">
                  <wp:posOffset>283210</wp:posOffset>
                </wp:positionH>
                <wp:positionV relativeFrom="paragraph">
                  <wp:posOffset>812165</wp:posOffset>
                </wp:positionV>
                <wp:extent cx="3111500" cy="1404620"/>
                <wp:effectExtent l="0" t="0" r="12700" b="19050"/>
                <wp:wrapSquare wrapText="bothSides"/>
                <wp:docPr id="811018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1404620"/>
                        </a:xfrm>
                        <a:prstGeom prst="rect">
                          <a:avLst/>
                        </a:prstGeom>
                        <a:solidFill>
                          <a:srgbClr val="FFFFFF"/>
                        </a:solidFill>
                        <a:ln w="9525">
                          <a:solidFill>
                            <a:srgbClr val="000000"/>
                          </a:solidFill>
                          <a:miter lim="800000"/>
                          <a:headEnd/>
                          <a:tailEnd/>
                        </a:ln>
                      </wps:spPr>
                      <wps:txbx>
                        <w:txbxContent>
                          <w:p w14:paraId="78451C7E" w14:textId="03B372A6" w:rsidR="00C73636" w:rsidRPr="00C73636" w:rsidRDefault="00E14386">
                            <w:pPr>
                              <w:rPr>
                                <w:rFonts w:eastAsiaTheme="minorEastAsia"/>
                                <w:sz w:val="32"/>
                                <w:szCs w:val="32"/>
                              </w:rPr>
                            </w:pPr>
                            <w:r>
                              <w:rPr>
                                <w:rFonts w:eastAsiaTheme="minorEastAsia" w:hint="eastAsia"/>
                                <w:sz w:val="32"/>
                                <w:szCs w:val="32"/>
                              </w:rPr>
                              <w:t xml:space="preserve">There have 4 different buttons for </w:t>
                            </w:r>
                            <w:r w:rsidR="00706A71">
                              <w:rPr>
                                <w:rFonts w:eastAsiaTheme="minorEastAsia" w:hint="eastAsia"/>
                                <w:sz w:val="32"/>
                                <w:szCs w:val="32"/>
                              </w:rPr>
                              <w:t>different Fo</w:t>
                            </w:r>
                            <w:r w:rsidR="002A12CC">
                              <w:rPr>
                                <w:rFonts w:eastAsiaTheme="minorEastAsia" w:hint="eastAsia"/>
                                <w:sz w:val="32"/>
                                <w:szCs w:val="32"/>
                              </w:rPr>
                              <w:t>r</w:t>
                            </w:r>
                            <w:r w:rsidR="00706A71">
                              <w:rPr>
                                <w:rFonts w:eastAsiaTheme="minorEastAsia" w:hint="eastAsia"/>
                                <w:sz w:val="32"/>
                                <w:szCs w:val="32"/>
                              </w:rPr>
                              <w:t>m</w:t>
                            </w:r>
                            <w:r w:rsidR="006C456B">
                              <w:rPr>
                                <w:rFonts w:eastAsiaTheme="minorEastAsia" w:hint="eastAsia"/>
                                <w:sz w:val="32"/>
                                <w:szCs w:val="3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0559A0" id="_x0000_s1029" type="#_x0000_t202" style="position:absolute;left:0;text-align:left;margin-left:22.3pt;margin-top:63.95pt;width:245pt;height:110.6pt;z-index:25165824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">
                <v:textbox style="mso-fit-shape-to-text:t">
                  <w:txbxContent>
                    <w:p w14:paraId="78451C7E" w14:textId="03B372A6" w:rsidR="00C73636" w:rsidRPr="00C73636" w:rsidRDefault="00E14386">
                      <w:pPr>
                        <w:rPr>
                          <w:rFonts w:eastAsiaTheme="minorEastAsia"/>
                          <w:sz w:val="32"/>
                          <w:szCs w:val="32"/>
                        </w:rPr>
                      </w:pPr>
                      <w:r>
                        <w:rPr>
                          <w:rFonts w:eastAsiaTheme="minorEastAsia" w:hint="eastAsia"/>
                          <w:sz w:val="32"/>
                          <w:szCs w:val="32"/>
                        </w:rPr>
                        <w:t xml:space="preserve">There have 4 different buttons for </w:t>
                      </w:r>
                      <w:r w:rsidR="00706A71">
                        <w:rPr>
                          <w:rFonts w:eastAsiaTheme="minorEastAsia" w:hint="eastAsia"/>
                          <w:sz w:val="32"/>
                          <w:szCs w:val="32"/>
                        </w:rPr>
                        <w:t>different Fo</w:t>
                      </w:r>
                      <w:r w:rsidR="002A12CC">
                        <w:rPr>
                          <w:rFonts w:eastAsiaTheme="minorEastAsia" w:hint="eastAsia"/>
                          <w:sz w:val="32"/>
                          <w:szCs w:val="32"/>
                        </w:rPr>
                        <w:t>r</w:t>
                      </w:r>
                      <w:r w:rsidR="00706A71">
                        <w:rPr>
                          <w:rFonts w:eastAsiaTheme="minorEastAsia" w:hint="eastAsia"/>
                          <w:sz w:val="32"/>
                          <w:szCs w:val="32"/>
                        </w:rPr>
                        <w:t>m</w:t>
                      </w:r>
                      <w:r w:rsidR="006C456B">
                        <w:rPr>
                          <w:rFonts w:eastAsiaTheme="minorEastAsia" w:hint="eastAsia"/>
                          <w:sz w:val="32"/>
                          <w:szCs w:val="32"/>
                        </w:rPr>
                        <w:t>.</w:t>
                      </w:r>
                    </w:p>
                  </w:txbxContent>
                </v:textbox>
                <w10:wrap type="square" anchorx="margin"/>
              </v:shape>
            </w:pict>
          </mc:Fallback>
        </mc:AlternateContent>
      </w:r>
      <w:r w:rsidR="004611E5" w:rsidRPr="00653EA2">
        <w:rPr>
          <w:rFonts w:ascii="Times New Roman" w:eastAsiaTheme="minorEastAsia" w:hAnsi="Times New Roman" w:cs="Times New Roman"/>
          <w:noProof/>
          <w:sz w:val="32"/>
          <w:szCs w:val="32"/>
        </w:rPr>
        <w:drawing>
          <wp:inline distT="0" distB="0" distL="0" distR="0" wp14:anchorId="6B3DBFD5" wp14:editId="5FFA4B22">
            <wp:extent cx="3092450" cy="2419510"/>
            <wp:effectExtent l="0" t="0" r="0" b="0"/>
            <wp:docPr id="127236236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62366" name="Picture 1" descr="A screenshot of a computer screen&#10;&#10;AI-generated content may be incorrect."/>
                    <pic:cNvPicPr/>
                  </pic:nvPicPr>
                  <pic:blipFill>
                    <a:blip r:embed="rId22"/>
                    <a:stretch>
                      <a:fillRect/>
                    </a:stretch>
                  </pic:blipFill>
                  <pic:spPr>
                    <a:xfrm>
                      <a:off x="0" y="0"/>
                      <a:ext cx="3120945" cy="2441804"/>
                    </a:xfrm>
                    <a:prstGeom prst="rect">
                      <a:avLst/>
                    </a:prstGeom>
                  </pic:spPr>
                </pic:pic>
              </a:graphicData>
            </a:graphic>
          </wp:inline>
        </w:drawing>
      </w:r>
    </w:p>
    <w:p w14:paraId="7C1B4173" w14:textId="77777777" w:rsidR="00006049" w:rsidRDefault="00006049" w:rsidP="002A0194">
      <w:pPr>
        <w:jc w:val="right"/>
        <w:rPr>
          <w:rFonts w:ascii="Times New Roman" w:eastAsiaTheme="minorEastAsia" w:hAnsi="Times New Roman" w:cs="Times New Roman"/>
          <w:sz w:val="32"/>
          <w:szCs w:val="32"/>
        </w:rPr>
      </w:pPr>
    </w:p>
    <w:p w14:paraId="7E844742" w14:textId="3F93B37E" w:rsidR="00006049" w:rsidRDefault="002C1BED" w:rsidP="002C1BED">
      <w:pPr>
        <w:pStyle w:val="Heading2"/>
      </w:pPr>
      <w:bookmarkStart w:id="19" w:name="_Toc195282870"/>
      <w:r>
        <w:lastRenderedPageBreak/>
        <w:t>BUTTON:</w:t>
      </w:r>
      <w:r w:rsidR="00495FB2">
        <w:t xml:space="preserve"> </w:t>
      </w:r>
      <w:r>
        <w:t>CUSTOMER</w:t>
      </w:r>
      <w:bookmarkEnd w:id="19"/>
    </w:p>
    <w:p w14:paraId="2CFD7156" w14:textId="77777777" w:rsidR="006C456B" w:rsidRDefault="006C456B" w:rsidP="002A0194">
      <w:pPr>
        <w:jc w:val="right"/>
        <w:rPr>
          <w:rFonts w:ascii="Times New Roman" w:eastAsiaTheme="minorEastAsia" w:hAnsi="Times New Roman" w:cs="Times New Roman"/>
          <w:sz w:val="32"/>
          <w:szCs w:val="32"/>
        </w:rPr>
      </w:pPr>
    </w:p>
    <w:p w14:paraId="01F10FAE" w14:textId="0145B14A" w:rsidR="006C456B" w:rsidRDefault="00085E47" w:rsidP="002A12CC">
      <w:pPr>
        <w:tabs>
          <w:tab w:val="left" w:pos="667"/>
        </w:tabs>
        <w:jc w:val="right"/>
        <w:rPr>
          <w:rFonts w:ascii="Times New Roman" w:eastAsiaTheme="minorEastAsia" w:hAnsi="Times New Roman" w:cs="Times New Roman"/>
          <w:sz w:val="32"/>
          <w:szCs w:val="32"/>
        </w:rPr>
      </w:pPr>
      <w:r w:rsidRPr="00C44437">
        <w:rPr>
          <w:rFonts w:ascii="Times New Roman" w:eastAsiaTheme="minorEastAsia" w:hAnsi="Times New Roman" w:cs="Times New Roman"/>
          <w:noProof/>
          <w:sz w:val="32"/>
          <w:szCs w:val="32"/>
        </w:rPr>
        <mc:AlternateContent>
          <mc:Choice Requires="wps">
            <w:drawing>
              <wp:anchor distT="45720" distB="45720" distL="114300" distR="114300" simplePos="0" relativeHeight="251658291" behindDoc="0" locked="0" layoutInCell="1" allowOverlap="1" wp14:anchorId="1DE948C9" wp14:editId="562D7516">
                <wp:simplePos x="0" y="0"/>
                <wp:positionH relativeFrom="margin">
                  <wp:posOffset>416071</wp:posOffset>
                </wp:positionH>
                <wp:positionV relativeFrom="paragraph">
                  <wp:posOffset>1287145</wp:posOffset>
                </wp:positionV>
                <wp:extent cx="2713355" cy="488950"/>
                <wp:effectExtent l="0" t="0" r="10795" b="25400"/>
                <wp:wrapSquare wrapText="bothSides"/>
                <wp:docPr id="1359433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3355" cy="488950"/>
                        </a:xfrm>
                        <a:prstGeom prst="rect">
                          <a:avLst/>
                        </a:prstGeom>
                        <a:solidFill>
                          <a:srgbClr val="FFFFFF"/>
                        </a:solidFill>
                        <a:ln w="9525">
                          <a:solidFill>
                            <a:srgbClr val="000000"/>
                          </a:solidFill>
                          <a:miter lim="800000"/>
                          <a:headEnd/>
                          <a:tailEnd/>
                        </a:ln>
                      </wps:spPr>
                      <wps:txbx>
                        <w:txbxContent>
                          <w:p w14:paraId="202249D3" w14:textId="77777777" w:rsidR="000C63F5" w:rsidRDefault="00403427" w:rsidP="00403427">
                            <w:pPr>
                              <w:rPr>
                                <w:rFonts w:eastAsiaTheme="minorEastAsia"/>
                                <w:sz w:val="32"/>
                                <w:szCs w:val="32"/>
                              </w:rPr>
                            </w:pPr>
                            <w:r w:rsidRPr="00403427">
                              <w:rPr>
                                <w:rFonts w:eastAsiaTheme="minorEastAsia"/>
                                <w:sz w:val="32"/>
                                <w:szCs w:val="32"/>
                              </w:rPr>
                              <w:t>Those</w:t>
                            </w:r>
                            <w:r w:rsidRPr="00403427">
                              <w:rPr>
                                <w:rFonts w:eastAsiaTheme="minorEastAsia" w:hint="eastAsia"/>
                                <w:sz w:val="32"/>
                                <w:szCs w:val="32"/>
                              </w:rPr>
                              <w:t xml:space="preserve"> buttons will</w:t>
                            </w:r>
                            <w:r>
                              <w:rPr>
                                <w:rFonts w:eastAsiaTheme="minorEastAsia" w:hint="eastAsia"/>
                                <w:sz w:val="32"/>
                                <w:szCs w:val="32"/>
                              </w:rPr>
                              <w:t xml:space="preserve"> show table</w:t>
                            </w:r>
                          </w:p>
                          <w:p w14:paraId="4692A60B" w14:textId="6A306829" w:rsidR="00C44437" w:rsidRPr="00085E47" w:rsidRDefault="00C44437" w:rsidP="00403427">
                            <w:pPr>
                              <w:rPr>
                                <w:rFonts w:eastAsiaTheme="minorEastAsia"/>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948C9" id="_x0000_s1030" type="#_x0000_t202" style="position:absolute;left:0;text-align:left;margin-left:32.75pt;margin-top:101.35pt;width:213.65pt;height:38.5pt;z-index:2516582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">
                <v:textbox>
                  <w:txbxContent>
                    <w:p w14:paraId="202249D3" w14:textId="77777777" w:rsidR="000C63F5" w:rsidRDefault="00403427" w:rsidP="00403427">
                      <w:pPr>
                        <w:rPr>
                          <w:rFonts w:eastAsiaTheme="minorEastAsia"/>
                          <w:sz w:val="32"/>
                          <w:szCs w:val="32"/>
                        </w:rPr>
                      </w:pPr>
                      <w:r w:rsidRPr="00403427">
                        <w:rPr>
                          <w:rFonts w:eastAsiaTheme="minorEastAsia"/>
                          <w:sz w:val="32"/>
                          <w:szCs w:val="32"/>
                        </w:rPr>
                        <w:t>Those</w:t>
                      </w:r>
                      <w:r w:rsidRPr="00403427">
                        <w:rPr>
                          <w:rFonts w:eastAsiaTheme="minorEastAsia" w:hint="eastAsia"/>
                          <w:sz w:val="32"/>
                          <w:szCs w:val="32"/>
                        </w:rPr>
                        <w:t xml:space="preserve"> buttons will</w:t>
                      </w:r>
                      <w:r>
                        <w:rPr>
                          <w:rFonts w:eastAsiaTheme="minorEastAsia" w:hint="eastAsia"/>
                          <w:sz w:val="32"/>
                          <w:szCs w:val="32"/>
                        </w:rPr>
                        <w:t xml:space="preserve"> show table</w:t>
                      </w:r>
                    </w:p>
                    <w:p w14:paraId="4692A60B" w14:textId="6A306829" w:rsidR="00C44437" w:rsidRPr="00085E47" w:rsidRDefault="00C44437" w:rsidP="00403427">
                      <w:pPr>
                        <w:rPr>
                          <w:rFonts w:eastAsiaTheme="minorEastAsia"/>
                          <w:sz w:val="32"/>
                          <w:szCs w:val="32"/>
                        </w:rPr>
                      </w:pPr>
                    </w:p>
                  </w:txbxContent>
                </v:textbox>
                <w10:wrap type="square" anchorx="margin"/>
              </v:shape>
            </w:pict>
          </mc:Fallback>
        </mc:AlternateContent>
      </w:r>
      <w:r w:rsidRPr="002A12CC">
        <w:rPr>
          <w:rFonts w:ascii="Times New Roman" w:eastAsiaTheme="minorEastAsia" w:hAnsi="Times New Roman" w:cs="Times New Roman"/>
          <w:noProof/>
          <w:sz w:val="32"/>
          <w:szCs w:val="32"/>
        </w:rPr>
        <mc:AlternateContent>
          <mc:Choice Requires="wps">
            <w:drawing>
              <wp:anchor distT="45720" distB="45720" distL="114300" distR="114300" simplePos="0" relativeHeight="251658292" behindDoc="0" locked="0" layoutInCell="1" allowOverlap="1" wp14:anchorId="7303B3F6" wp14:editId="467656D9">
                <wp:simplePos x="0" y="0"/>
                <wp:positionH relativeFrom="column">
                  <wp:posOffset>510540</wp:posOffset>
                </wp:positionH>
                <wp:positionV relativeFrom="paragraph">
                  <wp:posOffset>263525</wp:posOffset>
                </wp:positionV>
                <wp:extent cx="4152900" cy="662940"/>
                <wp:effectExtent l="0" t="0" r="19050" b="22860"/>
                <wp:wrapSquare wrapText="bothSides"/>
                <wp:docPr id="11298899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0" cy="662940"/>
                        </a:xfrm>
                        <a:prstGeom prst="rect">
                          <a:avLst/>
                        </a:prstGeom>
                        <a:solidFill>
                          <a:srgbClr val="FFFFFF"/>
                        </a:solidFill>
                        <a:ln w="9525">
                          <a:solidFill>
                            <a:srgbClr val="000000"/>
                          </a:solidFill>
                          <a:miter lim="800000"/>
                          <a:headEnd/>
                          <a:tailEnd/>
                        </a:ln>
                      </wps:spPr>
                      <wps:txbx>
                        <w:txbxContent>
                          <w:p w14:paraId="2AFCEB71" w14:textId="77777777" w:rsidR="00805B02" w:rsidRDefault="002A12CC">
                            <w:pPr>
                              <w:rPr>
                                <w:rFonts w:eastAsiaTheme="minorEastAsia"/>
                                <w:sz w:val="32"/>
                                <w:szCs w:val="32"/>
                              </w:rPr>
                            </w:pPr>
                            <w:r>
                              <w:rPr>
                                <w:rFonts w:eastAsiaTheme="minorEastAsia" w:hint="eastAsia"/>
                                <w:sz w:val="32"/>
                                <w:szCs w:val="32"/>
                              </w:rPr>
                              <w:t xml:space="preserve">in the Customer Form, </w:t>
                            </w:r>
                            <w:r w:rsidR="00085E47">
                              <w:rPr>
                                <w:rFonts w:eastAsiaTheme="minorEastAsia"/>
                                <w:sz w:val="32"/>
                                <w:szCs w:val="32"/>
                              </w:rPr>
                              <w:t>their</w:t>
                            </w:r>
                            <w:r w:rsidR="00371C18">
                              <w:rPr>
                                <w:rFonts w:eastAsiaTheme="minorEastAsia" w:hint="eastAsia"/>
                                <w:sz w:val="32"/>
                                <w:szCs w:val="32"/>
                              </w:rPr>
                              <w:t xml:space="preserve"> have those button, </w:t>
                            </w:r>
                            <w:r w:rsidR="00EE6C16">
                              <w:rPr>
                                <w:rFonts w:eastAsiaTheme="minorEastAsia" w:hint="eastAsia"/>
                                <w:sz w:val="32"/>
                                <w:szCs w:val="32"/>
                              </w:rPr>
                              <w:t>each</w:t>
                            </w:r>
                            <w:r w:rsidR="00371C18">
                              <w:rPr>
                                <w:rFonts w:eastAsiaTheme="minorEastAsia" w:hint="eastAsia"/>
                                <w:sz w:val="32"/>
                                <w:szCs w:val="32"/>
                              </w:rPr>
                              <w:t xml:space="preserve"> button </w:t>
                            </w:r>
                            <w:r w:rsidR="00EE6C16">
                              <w:rPr>
                                <w:rFonts w:eastAsiaTheme="minorEastAsia" w:hint="eastAsia"/>
                                <w:sz w:val="32"/>
                                <w:szCs w:val="32"/>
                              </w:rPr>
                              <w:t xml:space="preserve">can show </w:t>
                            </w:r>
                            <w:r w:rsidR="00085E47">
                              <w:rPr>
                                <w:rFonts w:eastAsiaTheme="minorEastAsia" w:hint="eastAsia"/>
                                <w:sz w:val="32"/>
                                <w:szCs w:val="32"/>
                              </w:rPr>
                              <w:t>the table or run SQL</w:t>
                            </w:r>
                          </w:p>
                          <w:p w14:paraId="3B175BC7" w14:textId="5C4CA56E" w:rsidR="002A12CC" w:rsidRPr="002A12CC" w:rsidRDefault="002A12CC">
                            <w:pPr>
                              <w:rPr>
                                <w:rFonts w:eastAsiaTheme="minorEastAsia"/>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3B3F6" id="_x0000_s1031" type="#_x0000_t202" style="position:absolute;left:0;text-align:left;margin-left:40.2pt;margin-top:20.75pt;width:327pt;height:52.2pt;z-index:2516582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">
                <v:textbox>
                  <w:txbxContent>
                    <w:p w14:paraId="2AFCEB71" w14:textId="77777777" w:rsidR="00805B02" w:rsidRDefault="002A12CC">
                      <w:pPr>
                        <w:rPr>
                          <w:rFonts w:eastAsiaTheme="minorEastAsia"/>
                          <w:sz w:val="32"/>
                          <w:szCs w:val="32"/>
                        </w:rPr>
                      </w:pPr>
                      <w:r>
                        <w:rPr>
                          <w:rFonts w:eastAsiaTheme="minorEastAsia" w:hint="eastAsia"/>
                          <w:sz w:val="32"/>
                          <w:szCs w:val="32"/>
                        </w:rPr>
                        <w:t xml:space="preserve">in the Customer Form, </w:t>
                      </w:r>
                      <w:r w:rsidR="00085E47">
                        <w:rPr>
                          <w:rFonts w:eastAsiaTheme="minorEastAsia"/>
                          <w:sz w:val="32"/>
                          <w:szCs w:val="32"/>
                        </w:rPr>
                        <w:t>their</w:t>
                      </w:r>
                      <w:r w:rsidR="00371C18">
                        <w:rPr>
                          <w:rFonts w:eastAsiaTheme="minorEastAsia" w:hint="eastAsia"/>
                          <w:sz w:val="32"/>
                          <w:szCs w:val="32"/>
                        </w:rPr>
                        <w:t xml:space="preserve"> have those button, </w:t>
                      </w:r>
                      <w:r w:rsidR="00EE6C16">
                        <w:rPr>
                          <w:rFonts w:eastAsiaTheme="minorEastAsia" w:hint="eastAsia"/>
                          <w:sz w:val="32"/>
                          <w:szCs w:val="32"/>
                        </w:rPr>
                        <w:t>each</w:t>
                      </w:r>
                      <w:r w:rsidR="00371C18">
                        <w:rPr>
                          <w:rFonts w:eastAsiaTheme="minorEastAsia" w:hint="eastAsia"/>
                          <w:sz w:val="32"/>
                          <w:szCs w:val="32"/>
                        </w:rPr>
                        <w:t xml:space="preserve"> button </w:t>
                      </w:r>
                      <w:r w:rsidR="00EE6C16">
                        <w:rPr>
                          <w:rFonts w:eastAsiaTheme="minorEastAsia" w:hint="eastAsia"/>
                          <w:sz w:val="32"/>
                          <w:szCs w:val="32"/>
                        </w:rPr>
                        <w:t xml:space="preserve">can show </w:t>
                      </w:r>
                      <w:r w:rsidR="00085E47">
                        <w:rPr>
                          <w:rFonts w:eastAsiaTheme="minorEastAsia" w:hint="eastAsia"/>
                          <w:sz w:val="32"/>
                          <w:szCs w:val="32"/>
                        </w:rPr>
                        <w:t>the table or run SQL</w:t>
                      </w:r>
                    </w:p>
                    <w:p w14:paraId="3B175BC7" w14:textId="5C4CA56E" w:rsidR="002A12CC" w:rsidRPr="002A12CC" w:rsidRDefault="002A12CC">
                      <w:pPr>
                        <w:rPr>
                          <w:rFonts w:eastAsiaTheme="minorEastAsia"/>
                          <w:sz w:val="32"/>
                          <w:szCs w:val="32"/>
                        </w:rPr>
                      </w:pPr>
                    </w:p>
                  </w:txbxContent>
                </v:textbox>
                <w10:wrap type="square"/>
              </v:shape>
            </w:pict>
          </mc:Fallback>
        </mc:AlternateContent>
      </w:r>
      <w:r w:rsidRPr="006C456B">
        <w:rPr>
          <w:rFonts w:ascii="Times New Roman" w:eastAsiaTheme="minorEastAsia" w:hAnsi="Times New Roman" w:cs="Times New Roman"/>
          <w:noProof/>
          <w:sz w:val="32"/>
          <w:szCs w:val="32"/>
        </w:rPr>
        <w:drawing>
          <wp:inline distT="0" distB="0" distL="0" distR="0" wp14:anchorId="00C6C8D3" wp14:editId="1D93028D">
            <wp:extent cx="1744134" cy="1136865"/>
            <wp:effectExtent l="0" t="0" r="8890" b="6350"/>
            <wp:docPr id="1254062002" name="Picture 1" descr="A red rectangle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62002" name="Picture 1" descr="A red rectangle with yellow text&#10;&#10;AI-generated content may be incorrect."/>
                    <pic:cNvPicPr/>
                  </pic:nvPicPr>
                  <pic:blipFill>
                    <a:blip r:embed="rId23"/>
                    <a:stretch>
                      <a:fillRect/>
                    </a:stretch>
                  </pic:blipFill>
                  <pic:spPr>
                    <a:xfrm>
                      <a:off x="0" y="0"/>
                      <a:ext cx="1750051" cy="1140722"/>
                    </a:xfrm>
                    <a:prstGeom prst="rect">
                      <a:avLst/>
                    </a:prstGeom>
                  </pic:spPr>
                </pic:pic>
              </a:graphicData>
            </a:graphic>
          </wp:inline>
        </w:drawing>
      </w:r>
    </w:p>
    <w:p w14:paraId="3F78CBCF" w14:textId="3870577D" w:rsidR="00243159" w:rsidRDefault="00403427" w:rsidP="002A0194">
      <w:pPr>
        <w:spacing w:after="200" w:line="276" w:lineRule="auto"/>
        <w:jc w:val="center"/>
        <w:rPr>
          <w:rFonts w:ascii="Times New Roman" w:eastAsiaTheme="minorEastAsia" w:hAnsi="Times New Roman" w:cs="Times New Roman"/>
          <w:sz w:val="32"/>
          <w:szCs w:val="32"/>
        </w:rPr>
      </w:pPr>
      <w:r>
        <w:rPr>
          <w:noProof/>
        </w:rPr>
        <mc:AlternateContent>
          <mc:Choice Requires="wps">
            <w:drawing>
              <wp:anchor distT="45720" distB="45720" distL="114300" distR="114300" simplePos="0" relativeHeight="251658262" behindDoc="0" locked="0" layoutInCell="1" allowOverlap="1" wp14:anchorId="10B66D2D" wp14:editId="22A57E1C">
                <wp:simplePos x="0" y="0"/>
                <wp:positionH relativeFrom="column">
                  <wp:posOffset>1816735</wp:posOffset>
                </wp:positionH>
                <wp:positionV relativeFrom="paragraph">
                  <wp:posOffset>3390900</wp:posOffset>
                </wp:positionV>
                <wp:extent cx="1248410" cy="480060"/>
                <wp:effectExtent l="0" t="0" r="27940" b="15240"/>
                <wp:wrapSquare wrapText="bothSides"/>
                <wp:docPr id="690491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8410" cy="480060"/>
                        </a:xfrm>
                        <a:prstGeom prst="rect">
                          <a:avLst/>
                        </a:prstGeom>
                        <a:solidFill>
                          <a:srgbClr val="FFFFFF"/>
                        </a:solidFill>
                        <a:ln w="9525">
                          <a:solidFill>
                            <a:srgbClr val="000000"/>
                          </a:solidFill>
                          <a:miter lim="800000"/>
                          <a:headEnd/>
                          <a:tailEnd/>
                        </a:ln>
                      </wps:spPr>
                      <wps:txbx>
                        <w:txbxContent>
                          <w:p w14:paraId="484CAB4F" w14:textId="3141385F" w:rsidR="00F02794" w:rsidRPr="00F02794" w:rsidRDefault="00403427">
                            <w:pPr>
                              <w:rPr>
                                <w:rFonts w:eastAsiaTheme="minorEastAsia"/>
                              </w:rPr>
                            </w:pPr>
                            <w:r>
                              <w:rPr>
                                <w:rFonts w:eastAsiaTheme="minorEastAsia" w:hint="eastAsia"/>
                              </w:rPr>
                              <w:t>Back to MainMuen</w:t>
                            </w:r>
                            <w:r>
                              <w:rPr>
                                <w:rFonts w:eastAsiaTheme="minorEastAsia"/>
                              </w:rPr>
                              <w:br/>
                            </w:r>
                            <w:r>
                              <w:rPr>
                                <w:rFonts w:eastAsiaTheme="minorEastAsia" w:hint="eastAsia"/>
                              </w:rPr>
                              <w:t>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66D2D" id="_x0000_s1032" type="#_x0000_t202" style="position:absolute;left:0;text-align:left;margin-left:143.05pt;margin-top:267pt;width:98.3pt;height:37.8pt;z-index:2516582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">
                <v:textbox>
                  <w:txbxContent>
                    <w:p w14:paraId="484CAB4F" w14:textId="3141385F" w:rsidR="00F02794" w:rsidRPr="00F02794" w:rsidRDefault="00403427">
                      <w:pPr>
                        <w:rPr>
                          <w:rFonts w:eastAsiaTheme="minorEastAsia"/>
                        </w:rPr>
                      </w:pPr>
                      <w:r>
                        <w:rPr>
                          <w:rFonts w:eastAsiaTheme="minorEastAsia" w:hint="eastAsia"/>
                        </w:rPr>
                        <w:t>Back to MainMuen</w:t>
                      </w:r>
                      <w:r>
                        <w:rPr>
                          <w:rFonts w:eastAsiaTheme="minorEastAsia"/>
                        </w:rPr>
                        <w:br/>
                      </w:r>
                      <w:r>
                        <w:rPr>
                          <w:rFonts w:eastAsiaTheme="minorEastAsia" w:hint="eastAsia"/>
                        </w:rPr>
                        <w:t>button</w:t>
                      </w:r>
                    </w:p>
                  </w:txbxContent>
                </v:textbox>
                <w10:wrap type="square"/>
              </v:shape>
            </w:pict>
          </mc:Fallback>
        </mc:AlternateContent>
      </w:r>
      <w:r w:rsidR="00931DAE">
        <w:rPr>
          <w:noProof/>
        </w:rPr>
        <mc:AlternateContent>
          <mc:Choice Requires="wps">
            <w:drawing>
              <wp:anchor distT="0" distB="0" distL="114300" distR="114300" simplePos="0" relativeHeight="251658293" behindDoc="0" locked="0" layoutInCell="1" allowOverlap="1" wp14:anchorId="3B81E852" wp14:editId="6359FA07">
                <wp:simplePos x="0" y="0"/>
                <wp:positionH relativeFrom="column">
                  <wp:posOffset>2286000</wp:posOffset>
                </wp:positionH>
                <wp:positionV relativeFrom="paragraph">
                  <wp:posOffset>3122930</wp:posOffset>
                </wp:positionV>
                <wp:extent cx="4445" cy="257175"/>
                <wp:effectExtent l="76200" t="38100" r="71755" b="28575"/>
                <wp:wrapNone/>
                <wp:docPr id="1920249883" name="Straight Arrow Connector 43"/>
                <wp:cNvGraphicFramePr/>
                <a:graphic xmlns:a="http://schemas.openxmlformats.org/drawingml/2006/main">
                  <a:graphicData uri="http://schemas.microsoft.com/office/word/2010/wordprocessingShape">
                    <wps:wsp>
                      <wps:cNvCnPr/>
                      <wps:spPr>
                        <a:xfrm flipV="1">
                          <a:off x="0" y="0"/>
                          <a:ext cx="4445"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3F9D06" id="Straight Arrow Connector 43" o:spid="_x0000_s1026" type="#_x0000_t32" style="position:absolute;margin-left:180pt;margin-top:245.9pt;width:.35pt;height:20.25pt;flip:y;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" strokecolor="black [3200]" strokeweight=".5pt">
                <v:stroke endarrow="block" joinstyle="miter"/>
              </v:shape>
            </w:pict>
          </mc:Fallback>
        </mc:AlternateContent>
      </w:r>
      <w:r w:rsidR="00931DAE">
        <w:rPr>
          <w:noProof/>
        </w:rPr>
        <mc:AlternateContent>
          <mc:Choice Requires="wps">
            <w:drawing>
              <wp:anchor distT="0" distB="0" distL="114300" distR="114300" simplePos="0" relativeHeight="251658263" behindDoc="0" locked="0" layoutInCell="1" allowOverlap="1" wp14:anchorId="3CA18364" wp14:editId="1C897B81">
                <wp:simplePos x="0" y="0"/>
                <wp:positionH relativeFrom="column">
                  <wp:posOffset>3167063</wp:posOffset>
                </wp:positionH>
                <wp:positionV relativeFrom="paragraph">
                  <wp:posOffset>3161347</wp:posOffset>
                </wp:positionV>
                <wp:extent cx="400050" cy="238125"/>
                <wp:effectExtent l="38100" t="38100" r="19050" b="28575"/>
                <wp:wrapNone/>
                <wp:docPr id="108402884" name="Straight Arrow Connector 45"/>
                <wp:cNvGraphicFramePr/>
                <a:graphic xmlns:a="http://schemas.openxmlformats.org/drawingml/2006/main">
                  <a:graphicData uri="http://schemas.microsoft.com/office/word/2010/wordprocessingShape">
                    <wps:wsp>
                      <wps:cNvCnPr/>
                      <wps:spPr>
                        <a:xfrm flipH="1" flipV="1">
                          <a:off x="0" y="0"/>
                          <a:ext cx="400050"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24EB3" id="Straight Arrow Connector 45" o:spid="_x0000_s1026" type="#_x0000_t32" style="position:absolute;margin-left:249.4pt;margin-top:248.9pt;width:31.5pt;height:18.75pt;flip:x y;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" strokecolor="black [3200]" strokeweight=".5pt">
                <v:stroke endarrow="block" joinstyle="miter"/>
              </v:shape>
            </w:pict>
          </mc:Fallback>
        </mc:AlternateContent>
      </w:r>
      <w:r w:rsidR="00AC532B" w:rsidRPr="00BE699B">
        <w:rPr>
          <w:rFonts w:ascii="Times New Roman" w:eastAsiaTheme="minorEastAsia" w:hAnsi="Times New Roman" w:cs="Times New Roman"/>
          <w:noProof/>
          <w:sz w:val="32"/>
          <w:szCs w:val="32"/>
        </w:rPr>
        <mc:AlternateContent>
          <mc:Choice Requires="wps">
            <w:drawing>
              <wp:anchor distT="45720" distB="45720" distL="114300" distR="114300" simplePos="0" relativeHeight="251658252" behindDoc="0" locked="0" layoutInCell="1" allowOverlap="1" wp14:anchorId="42F36EFF" wp14:editId="57C8895C">
                <wp:simplePos x="0" y="0"/>
                <wp:positionH relativeFrom="column">
                  <wp:posOffset>3751263</wp:posOffset>
                </wp:positionH>
                <wp:positionV relativeFrom="paragraph">
                  <wp:posOffset>1794510</wp:posOffset>
                </wp:positionV>
                <wp:extent cx="2457450" cy="304800"/>
                <wp:effectExtent l="0" t="0" r="19050" b="19050"/>
                <wp:wrapSquare wrapText="bothSides"/>
                <wp:docPr id="787950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304800"/>
                        </a:xfrm>
                        <a:prstGeom prst="rect">
                          <a:avLst/>
                        </a:prstGeom>
                        <a:solidFill>
                          <a:srgbClr val="FFFFFF"/>
                        </a:solidFill>
                        <a:ln w="9525">
                          <a:solidFill>
                            <a:srgbClr val="000000"/>
                          </a:solidFill>
                          <a:miter lim="800000"/>
                          <a:headEnd/>
                          <a:tailEnd/>
                        </a:ln>
                      </wps:spPr>
                      <wps:txbx>
                        <w:txbxContent>
                          <w:p w14:paraId="1B2E0120" w14:textId="225EA179" w:rsidR="00FC54A8" w:rsidRDefault="009F5774">
                            <w:r>
                              <w:rPr>
                                <w:rFonts w:eastAsiaTheme="minorEastAsia" w:hint="eastAsia"/>
                              </w:rPr>
                              <w:t xml:space="preserve">Those </w:t>
                            </w:r>
                            <w:r w:rsidR="00F02794">
                              <w:rPr>
                                <w:rFonts w:eastAsiaTheme="minorEastAsia" w:hint="eastAsia"/>
                              </w:rPr>
                              <w:t>buttons</w:t>
                            </w:r>
                            <w:r w:rsidR="002F7ED6">
                              <w:rPr>
                                <w:rFonts w:eastAsiaTheme="minorEastAsia" w:hint="eastAsia"/>
                              </w:rPr>
                              <w:t xml:space="preserve"> will </w:t>
                            </w:r>
                            <w:r w:rsidR="00D8376F">
                              <w:rPr>
                                <w:rFonts w:eastAsiaTheme="minorEastAsia" w:hint="eastAsia"/>
                              </w:rPr>
                              <w:t xml:space="preserve">run Queries </w:t>
                            </w:r>
                            <w:r w:rsidR="00540C1E">
                              <w:rPr>
                                <w:rFonts w:eastAsiaTheme="minorEastAsia" w:hint="eastAsia"/>
                              </w:rPr>
                              <w:t>by SQL</w:t>
                            </w:r>
                            <w:r w:rsidR="00F02794">
                              <w:rPr>
                                <w:rFonts w:eastAsiaTheme="minorEastAsia" w:hint="eastAsia"/>
                              </w:rPr>
                              <w:t>.</w:t>
                            </w:r>
                          </w:p>
                          <w:p w14:paraId="19A27AC5" w14:textId="77777777" w:rsidR="00772497" w:rsidRDefault="00772497"/>
                          <w:p w14:paraId="535E01AA" w14:textId="33B13561" w:rsidR="00C14539" w:rsidRDefault="00C14539">
                            <w:pPr>
                              <w:rPr>
                                <w:rFonts w:eastAsiaTheme="minorEastAsia"/>
                              </w:rPr>
                            </w:pPr>
                          </w:p>
                          <w:p w14:paraId="5B46E2A2" w14:textId="77777777" w:rsidR="00C14539" w:rsidRDefault="00C14539">
                            <w:pPr>
                              <w:rPr>
                                <w:rFonts w:eastAsiaTheme="minorEastAsia"/>
                              </w:rPr>
                            </w:pPr>
                          </w:p>
                          <w:p w14:paraId="7E4637E2" w14:textId="01FDD1DB" w:rsidR="00BE699B" w:rsidRDefault="00BE699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36EFF" id="_x0000_s1033" type="#_x0000_t202" style="position:absolute;left:0;text-align:left;margin-left:295.4pt;margin-top:141.3pt;width:193.5pt;height:24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">
                <v:textbox>
                  <w:txbxContent>
                    <w:p w14:paraId="1B2E0120" w14:textId="225EA179" w:rsidR="00FC54A8" w:rsidRDefault="009F5774">
                      <w:r>
                        <w:rPr>
                          <w:rFonts w:eastAsiaTheme="minorEastAsia" w:hint="eastAsia"/>
                        </w:rPr>
                        <w:t xml:space="preserve">Those </w:t>
                      </w:r>
                      <w:r w:rsidR="00F02794">
                        <w:rPr>
                          <w:rFonts w:eastAsiaTheme="minorEastAsia" w:hint="eastAsia"/>
                        </w:rPr>
                        <w:t>buttons</w:t>
                      </w:r>
                      <w:r w:rsidR="002F7ED6">
                        <w:rPr>
                          <w:rFonts w:eastAsiaTheme="minorEastAsia" w:hint="eastAsia"/>
                        </w:rPr>
                        <w:t xml:space="preserve"> will </w:t>
                      </w:r>
                      <w:r w:rsidR="00D8376F">
                        <w:rPr>
                          <w:rFonts w:eastAsiaTheme="minorEastAsia" w:hint="eastAsia"/>
                        </w:rPr>
                        <w:t xml:space="preserve">run Queries </w:t>
                      </w:r>
                      <w:r w:rsidR="00540C1E">
                        <w:rPr>
                          <w:rFonts w:eastAsiaTheme="minorEastAsia" w:hint="eastAsia"/>
                        </w:rPr>
                        <w:t>by SQL</w:t>
                      </w:r>
                      <w:r w:rsidR="00F02794">
                        <w:rPr>
                          <w:rFonts w:eastAsiaTheme="minorEastAsia" w:hint="eastAsia"/>
                        </w:rPr>
                        <w:t>.</w:t>
                      </w:r>
                    </w:p>
                    <w:p w14:paraId="19A27AC5" w14:textId="77777777" w:rsidR="00772497" w:rsidRDefault="00772497"/>
                    <w:p w14:paraId="535E01AA" w14:textId="33B13561" w:rsidR="00C14539" w:rsidRDefault="00C14539">
                      <w:pPr>
                        <w:rPr>
                          <w:rFonts w:eastAsiaTheme="minorEastAsia"/>
                        </w:rPr>
                      </w:pPr>
                    </w:p>
                    <w:p w14:paraId="5B46E2A2" w14:textId="77777777" w:rsidR="00C14539" w:rsidRDefault="00C14539">
                      <w:pPr>
                        <w:rPr>
                          <w:rFonts w:eastAsiaTheme="minorEastAsia"/>
                        </w:rPr>
                      </w:pPr>
                    </w:p>
                    <w:p w14:paraId="7E4637E2" w14:textId="01FDD1DB" w:rsidR="00BE699B" w:rsidRDefault="00BE699B"/>
                  </w:txbxContent>
                </v:textbox>
                <w10:wrap type="square"/>
              </v:shape>
            </w:pict>
          </mc:Fallback>
        </mc:AlternateContent>
      </w:r>
      <w:r w:rsidR="00AC532B">
        <w:rPr>
          <w:rFonts w:ascii="Times New Roman" w:eastAsiaTheme="minorEastAsia" w:hAnsi="Times New Roman" w:cs="Times New Roman"/>
          <w:noProof/>
          <w:sz w:val="32"/>
          <w:szCs w:val="32"/>
        </w:rPr>
        <mc:AlternateContent>
          <mc:Choice Requires="wps">
            <w:drawing>
              <wp:anchor distT="0" distB="0" distL="114300" distR="114300" simplePos="0" relativeHeight="251658260" behindDoc="0" locked="0" layoutInCell="1" allowOverlap="1" wp14:anchorId="09F52372" wp14:editId="46405F17">
                <wp:simplePos x="0" y="0"/>
                <wp:positionH relativeFrom="column">
                  <wp:posOffset>3090863</wp:posOffset>
                </wp:positionH>
                <wp:positionV relativeFrom="paragraph">
                  <wp:posOffset>1175385</wp:posOffset>
                </wp:positionV>
                <wp:extent cx="590550" cy="1552575"/>
                <wp:effectExtent l="0" t="0" r="19050" b="28575"/>
                <wp:wrapNone/>
                <wp:docPr id="2043576677" name="Right Brace 42"/>
                <wp:cNvGraphicFramePr/>
                <a:graphic xmlns:a="http://schemas.openxmlformats.org/drawingml/2006/main">
                  <a:graphicData uri="http://schemas.microsoft.com/office/word/2010/wordprocessingShape">
                    <wps:wsp>
                      <wps:cNvSpPr/>
                      <wps:spPr>
                        <a:xfrm>
                          <a:off x="0" y="0"/>
                          <a:ext cx="590550" cy="155257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8F25E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2" o:spid="_x0000_s1026" type="#_x0000_t88" style="position:absolute;margin-left:243.4pt;margin-top:92.55pt;width:46.5pt;height:122.25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" adj="685" strokecolor="black [3200]" strokeweight=".5pt">
                <v:stroke joinstyle="miter"/>
              </v:shape>
            </w:pict>
          </mc:Fallback>
        </mc:AlternateContent>
      </w:r>
      <w:r w:rsidR="00AC532B">
        <w:rPr>
          <w:rFonts w:ascii="Times New Roman" w:eastAsiaTheme="minorEastAsia" w:hAnsi="Times New Roman" w:cs="Times New Roman"/>
          <w:noProof/>
          <w:sz w:val="32"/>
          <w:szCs w:val="32"/>
        </w:rPr>
        <mc:AlternateContent>
          <mc:Choice Requires="wps">
            <w:drawing>
              <wp:anchor distT="0" distB="0" distL="114300" distR="114300" simplePos="0" relativeHeight="251658259" behindDoc="0" locked="0" layoutInCell="1" allowOverlap="1" wp14:anchorId="46CC88E7" wp14:editId="556BD96E">
                <wp:simplePos x="0" y="0"/>
                <wp:positionH relativeFrom="column">
                  <wp:posOffset>1795463</wp:posOffset>
                </wp:positionH>
                <wp:positionV relativeFrom="paragraph">
                  <wp:posOffset>499110</wp:posOffset>
                </wp:positionV>
                <wp:extent cx="314325" cy="347663"/>
                <wp:effectExtent l="0" t="0" r="47625" b="52705"/>
                <wp:wrapNone/>
                <wp:docPr id="1798856185" name="Straight Arrow Connector 40"/>
                <wp:cNvGraphicFramePr/>
                <a:graphic xmlns:a="http://schemas.openxmlformats.org/drawingml/2006/main">
                  <a:graphicData uri="http://schemas.microsoft.com/office/word/2010/wordprocessingShape">
                    <wps:wsp>
                      <wps:cNvCnPr/>
                      <wps:spPr>
                        <a:xfrm>
                          <a:off x="0" y="0"/>
                          <a:ext cx="314325" cy="3476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B732EA" id="Straight Arrow Connector 40" o:spid="_x0000_s1026" type="#_x0000_t32" style="position:absolute;margin-left:141.4pt;margin-top:39.3pt;width:24.75pt;height:27.4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" strokecolor="black [3200]" strokeweight=".5pt">
                <v:stroke endarrow="block" joinstyle="miter"/>
              </v:shape>
            </w:pict>
          </mc:Fallback>
        </mc:AlternateContent>
      </w:r>
      <w:r w:rsidR="00AC532B">
        <w:rPr>
          <w:rFonts w:ascii="Times New Roman" w:eastAsiaTheme="minorEastAsia" w:hAnsi="Times New Roman" w:cs="Times New Roman"/>
          <w:noProof/>
          <w:sz w:val="32"/>
          <w:szCs w:val="32"/>
        </w:rPr>
        <mc:AlternateContent>
          <mc:Choice Requires="wps">
            <w:drawing>
              <wp:anchor distT="0" distB="0" distL="114300" distR="114300" simplePos="0" relativeHeight="251658258" behindDoc="0" locked="0" layoutInCell="1" allowOverlap="1" wp14:anchorId="2592C334" wp14:editId="1C372C53">
                <wp:simplePos x="0" y="0"/>
                <wp:positionH relativeFrom="column">
                  <wp:posOffset>1433513</wp:posOffset>
                </wp:positionH>
                <wp:positionV relativeFrom="paragraph">
                  <wp:posOffset>499110</wp:posOffset>
                </wp:positionV>
                <wp:extent cx="347662" cy="338138"/>
                <wp:effectExtent l="38100" t="0" r="33655" b="62230"/>
                <wp:wrapNone/>
                <wp:docPr id="353618498" name="Straight Arrow Connector 39"/>
                <wp:cNvGraphicFramePr/>
                <a:graphic xmlns:a="http://schemas.openxmlformats.org/drawingml/2006/main">
                  <a:graphicData uri="http://schemas.microsoft.com/office/word/2010/wordprocessingShape">
                    <wps:wsp>
                      <wps:cNvCnPr/>
                      <wps:spPr>
                        <a:xfrm flipH="1">
                          <a:off x="0" y="0"/>
                          <a:ext cx="347662" cy="338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86F1CB" id="Straight Arrow Connector 39" o:spid="_x0000_s1026" type="#_x0000_t32" style="position:absolute;margin-left:112.9pt;margin-top:39.3pt;width:27.35pt;height:26.65pt;flip:x;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" strokecolor="black [3200]" strokeweight=".5pt">
                <v:stroke endarrow="block" joinstyle="miter"/>
              </v:shape>
            </w:pict>
          </mc:Fallback>
        </mc:AlternateContent>
      </w:r>
      <w:r w:rsidR="00FF2A8F" w:rsidRPr="00FF2A8F">
        <w:rPr>
          <w:noProof/>
        </w:rPr>
        <w:t xml:space="preserve"> </w:t>
      </w:r>
      <w:r w:rsidR="00FF2A8F" w:rsidRPr="00FF2A8F">
        <w:rPr>
          <w:rFonts w:ascii="Times New Roman" w:eastAsiaTheme="minorEastAsia" w:hAnsi="Times New Roman" w:cs="Times New Roman"/>
          <w:noProof/>
          <w:sz w:val="32"/>
          <w:szCs w:val="32"/>
        </w:rPr>
        <w:drawing>
          <wp:inline distT="0" distB="0" distL="0" distR="0" wp14:anchorId="3A71716A" wp14:editId="2C4F88E5">
            <wp:extent cx="2838450" cy="2686814"/>
            <wp:effectExtent l="0" t="0" r="0" b="0"/>
            <wp:docPr id="3914394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9416" name="Picture 1" descr="A screenshot of a computer screen&#10;&#10;AI-generated content may be incorrect."/>
                    <pic:cNvPicPr/>
                  </pic:nvPicPr>
                  <pic:blipFill>
                    <a:blip r:embed="rId24"/>
                    <a:stretch>
                      <a:fillRect/>
                    </a:stretch>
                  </pic:blipFill>
                  <pic:spPr>
                    <a:xfrm>
                      <a:off x="0" y="0"/>
                      <a:ext cx="2857637" cy="2704976"/>
                    </a:xfrm>
                    <a:prstGeom prst="rect">
                      <a:avLst/>
                    </a:prstGeom>
                  </pic:spPr>
                </pic:pic>
              </a:graphicData>
            </a:graphic>
          </wp:inline>
        </w:drawing>
      </w:r>
    </w:p>
    <w:p w14:paraId="578101AE" w14:textId="57365E5A" w:rsidR="00931DAE" w:rsidRDefault="00931DAE">
      <w:pPr>
        <w:spacing w:after="200" w:line="276" w:lineRule="auto"/>
        <w:rPr>
          <w:rFonts w:ascii="Times New Roman" w:eastAsiaTheme="minorEastAsia" w:hAnsi="Times New Roman" w:cs="Times New Roman"/>
          <w:sz w:val="32"/>
          <w:szCs w:val="32"/>
        </w:rPr>
      </w:pPr>
      <w:r>
        <w:rPr>
          <w:noProof/>
        </w:rPr>
        <mc:AlternateContent>
          <mc:Choice Requires="wps">
            <w:drawing>
              <wp:anchor distT="45720" distB="45720" distL="114300" distR="114300" simplePos="0" relativeHeight="251658264" behindDoc="0" locked="0" layoutInCell="1" allowOverlap="1" wp14:anchorId="5CB0605E" wp14:editId="253F3902">
                <wp:simplePos x="0" y="0"/>
                <wp:positionH relativeFrom="column">
                  <wp:posOffset>3587115</wp:posOffset>
                </wp:positionH>
                <wp:positionV relativeFrom="paragraph">
                  <wp:posOffset>2540</wp:posOffset>
                </wp:positionV>
                <wp:extent cx="1083945" cy="323850"/>
                <wp:effectExtent l="0" t="0" r="20955" b="19050"/>
                <wp:wrapSquare wrapText="bothSides"/>
                <wp:docPr id="2144074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945" cy="323850"/>
                        </a:xfrm>
                        <a:prstGeom prst="rect">
                          <a:avLst/>
                        </a:prstGeom>
                        <a:solidFill>
                          <a:srgbClr val="FFFFFF"/>
                        </a:solidFill>
                        <a:ln w="9525">
                          <a:solidFill>
                            <a:srgbClr val="000000"/>
                          </a:solidFill>
                          <a:miter lim="800000"/>
                          <a:headEnd/>
                          <a:tailEnd/>
                        </a:ln>
                      </wps:spPr>
                      <wps:txbx>
                        <w:txbxContent>
                          <w:p w14:paraId="114471DC" w14:textId="77777777" w:rsidR="00AC7D7A" w:rsidRDefault="00403427" w:rsidP="00931DAE">
                            <w:pPr>
                              <w:rPr>
                                <w:rFonts w:eastAsiaTheme="minorEastAsia"/>
                              </w:rPr>
                            </w:pPr>
                            <w:r>
                              <w:rPr>
                                <w:rFonts w:eastAsiaTheme="minorEastAsia" w:hint="eastAsia"/>
                              </w:rPr>
                              <w:t>Back pag button</w:t>
                            </w:r>
                          </w:p>
                          <w:p w14:paraId="29473B52" w14:textId="77777777" w:rsidR="00883277" w:rsidRDefault="00883277" w:rsidP="00931DAE">
                            <w:pPr>
                              <w:rPr>
                                <w:rFonts w:eastAsiaTheme="minorEastAsia"/>
                              </w:rPr>
                            </w:pPr>
                          </w:p>
                          <w:p w14:paraId="4CC71CC2" w14:textId="09D0C5F7" w:rsidR="00931DAE" w:rsidRPr="00F02794" w:rsidRDefault="00931DAE" w:rsidP="00931DAE">
                            <w:pPr>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0605E" id="_x0000_s1034" type="#_x0000_t202" style="position:absolute;margin-left:282.45pt;margin-top:.2pt;width:85.35pt;height:25.5pt;z-index:251658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">
                <v:textbox>
                  <w:txbxContent>
                    <w:p w14:paraId="114471DC" w14:textId="77777777" w:rsidR="00AC7D7A" w:rsidRDefault="00403427" w:rsidP="00931DAE">
                      <w:pPr>
                        <w:rPr>
                          <w:rFonts w:eastAsiaTheme="minorEastAsia"/>
                        </w:rPr>
                      </w:pPr>
                      <w:r>
                        <w:rPr>
                          <w:rFonts w:eastAsiaTheme="minorEastAsia" w:hint="eastAsia"/>
                        </w:rPr>
                        <w:t>Back pag button</w:t>
                      </w:r>
                    </w:p>
                    <w:p w14:paraId="29473B52" w14:textId="77777777" w:rsidR="00883277" w:rsidRDefault="00883277" w:rsidP="00931DAE">
                      <w:pPr>
                        <w:rPr>
                          <w:rFonts w:eastAsiaTheme="minorEastAsia"/>
                        </w:rPr>
                      </w:pPr>
                    </w:p>
                    <w:p w14:paraId="4CC71CC2" w14:textId="09D0C5F7" w:rsidR="00931DAE" w:rsidRPr="00F02794" w:rsidRDefault="00931DAE" w:rsidP="00931DAE">
                      <w:pPr>
                        <w:rPr>
                          <w:rFonts w:eastAsiaTheme="minorEastAsia"/>
                        </w:rPr>
                      </w:pPr>
                    </w:p>
                  </w:txbxContent>
                </v:textbox>
                <w10:wrap type="square"/>
              </v:shape>
            </w:pict>
          </mc:Fallback>
        </mc:AlternateContent>
      </w:r>
    </w:p>
    <w:p w14:paraId="6D80B8AA" w14:textId="19ED7F45" w:rsidR="0018324A" w:rsidRDefault="0018324A">
      <w:pPr>
        <w:spacing w:after="200" w:line="276" w:lineRule="auto"/>
        <w:rPr>
          <w:rFonts w:ascii="Times New Roman" w:eastAsiaTheme="minorEastAsia" w:hAnsi="Times New Roman" w:cs="Times New Roman"/>
          <w:sz w:val="32"/>
          <w:szCs w:val="32"/>
        </w:rPr>
      </w:pPr>
    </w:p>
    <w:p w14:paraId="7E8E0CFF" w14:textId="51FC7F83" w:rsidR="00D93762" w:rsidRDefault="00C6405E" w:rsidP="003444CE">
      <w:pPr>
        <w:pStyle w:val="Heading3"/>
      </w:pPr>
      <w:bookmarkStart w:id="20" w:name="_Toc195282871"/>
      <w:r>
        <w:t>TABLE:</w:t>
      </w:r>
      <w:r w:rsidR="00076982">
        <w:t xml:space="preserve"> </w:t>
      </w:r>
      <w:r>
        <w:t>PAYMENT</w:t>
      </w:r>
      <w:bookmarkEnd w:id="20"/>
    </w:p>
    <w:p w14:paraId="5042027B" w14:textId="07C36470" w:rsidR="00B52CE0" w:rsidRDefault="009311A5">
      <w:pPr>
        <w:spacing w:after="200" w:line="276" w:lineRule="auto"/>
        <w:rPr>
          <w:rFonts w:ascii="Times New Roman" w:eastAsiaTheme="minorEastAsia" w:hAnsi="Times New Roman" w:cs="Times New Roman"/>
          <w:sz w:val="32"/>
          <w:szCs w:val="32"/>
        </w:rPr>
      </w:pPr>
      <w:r w:rsidRPr="00FF73C0">
        <w:rPr>
          <w:rFonts w:ascii="Times New Roman" w:eastAsiaTheme="minorEastAsia" w:hAnsi="Times New Roman" w:cs="Times New Roman"/>
          <w:noProof/>
          <w:sz w:val="32"/>
          <w:szCs w:val="32"/>
        </w:rPr>
        <mc:AlternateContent>
          <mc:Choice Requires="wps">
            <w:drawing>
              <wp:anchor distT="45720" distB="45720" distL="114300" distR="114300" simplePos="0" relativeHeight="251658265" behindDoc="0" locked="0" layoutInCell="1" allowOverlap="1" wp14:anchorId="13504737" wp14:editId="529D6A76">
                <wp:simplePos x="0" y="0"/>
                <wp:positionH relativeFrom="margin">
                  <wp:align>left</wp:align>
                </wp:positionH>
                <wp:positionV relativeFrom="paragraph">
                  <wp:posOffset>704273</wp:posOffset>
                </wp:positionV>
                <wp:extent cx="6635750" cy="1404620"/>
                <wp:effectExtent l="0" t="0" r="12700" b="23495"/>
                <wp:wrapSquare wrapText="bothSides"/>
                <wp:docPr id="34521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750" cy="1404620"/>
                        </a:xfrm>
                        <a:prstGeom prst="rect">
                          <a:avLst/>
                        </a:prstGeom>
                        <a:solidFill>
                          <a:srgbClr val="FFFFFF"/>
                        </a:solidFill>
                        <a:ln w="9525">
                          <a:solidFill>
                            <a:srgbClr val="000000"/>
                          </a:solidFill>
                          <a:miter lim="800000"/>
                          <a:headEnd/>
                          <a:tailEnd/>
                        </a:ln>
                      </wps:spPr>
                      <wps:txbx>
                        <w:txbxContent>
                          <w:p w14:paraId="23ECC5DA" w14:textId="29434E1C" w:rsidR="00FF73C0" w:rsidRPr="00E9306E" w:rsidRDefault="00702D35" w:rsidP="00E9306E">
                            <w:pPr>
                              <w:spacing w:after="200" w:line="276" w:lineRule="auto"/>
                              <w:rPr>
                                <w:rFonts w:ascii="Times New Roman" w:eastAsiaTheme="minorEastAsia" w:hAnsi="Times New Roman" w:cs="Times New Roman"/>
                                <w:sz w:val="32"/>
                                <w:szCs w:val="32"/>
                              </w:rPr>
                            </w:pPr>
                            <w:r>
                              <w:rPr>
                                <w:rFonts w:ascii="Times New Roman" w:eastAsiaTheme="minorEastAsia" w:hAnsi="Times New Roman" w:cs="Times New Roman" w:hint="eastAsia"/>
                                <w:sz w:val="32"/>
                                <w:szCs w:val="32"/>
                              </w:rPr>
                              <w:t>For showing Table</w:t>
                            </w:r>
                            <w:r w:rsidR="00D74AB6">
                              <w:rPr>
                                <w:rFonts w:ascii="Times New Roman" w:eastAsiaTheme="minorEastAsia" w:hAnsi="Times New Roman" w:cs="Times New Roman" w:hint="eastAsia"/>
                                <w:sz w:val="32"/>
                                <w:szCs w:val="32"/>
                              </w:rPr>
                              <w:t xml:space="preserve">, </w:t>
                            </w:r>
                            <w:r w:rsidR="00F6724A">
                              <w:rPr>
                                <w:rFonts w:ascii="Times New Roman" w:eastAsiaTheme="minorEastAsia" w:hAnsi="Times New Roman" w:cs="Times New Roman"/>
                                <w:sz w:val="32"/>
                                <w:szCs w:val="32"/>
                              </w:rPr>
                              <w:t>we</w:t>
                            </w:r>
                            <w:r w:rsidR="00D74AB6">
                              <w:rPr>
                                <w:rFonts w:ascii="Times New Roman" w:eastAsiaTheme="minorEastAsia" w:hAnsi="Times New Roman" w:cs="Times New Roman" w:hint="eastAsia"/>
                                <w:sz w:val="32"/>
                                <w:szCs w:val="32"/>
                              </w:rPr>
                              <w:t xml:space="preserve"> use VBA code</w:t>
                            </w:r>
                            <w:r w:rsidR="00F6724A">
                              <w:rPr>
                                <w:rFonts w:ascii="Times New Roman" w:eastAsiaTheme="minorEastAsia" w:hAnsi="Times New Roman" w:cs="Times New Roman" w:hint="eastAsia"/>
                                <w:sz w:val="32"/>
                                <w:szCs w:val="32"/>
                              </w:rPr>
                              <w:t>.</w:t>
                            </w:r>
                            <w:r w:rsidR="00AC193B">
                              <w:rPr>
                                <w:rFonts w:ascii="Times New Roman" w:eastAsiaTheme="minorEastAsia" w:hAnsi="Times New Roman" w:cs="Times New Roman"/>
                                <w:sz w:val="32"/>
                                <w:szCs w:val="32"/>
                              </w:rPr>
                              <w:t xml:space="preserve"> </w:t>
                            </w:r>
                            <w:r w:rsidR="00AC193B">
                              <w:rPr>
                                <w:rFonts w:ascii="Times New Roman" w:eastAsiaTheme="minorEastAsia" w:hAnsi="Times New Roman" w:cs="Times New Roman" w:hint="eastAsia"/>
                                <w:sz w:val="32"/>
                                <w:szCs w:val="32"/>
                              </w:rPr>
                              <w:t>I</w:t>
                            </w:r>
                            <w:r w:rsidR="00AC193B">
                              <w:rPr>
                                <w:rFonts w:ascii="Times New Roman" w:eastAsiaTheme="minorEastAsia" w:hAnsi="Times New Roman" w:cs="Times New Roman"/>
                                <w:sz w:val="32"/>
                                <w:szCs w:val="32"/>
                              </w:rPr>
                              <w:t>nput</w:t>
                            </w:r>
                            <w:r w:rsidR="00AC193B">
                              <w:rPr>
                                <w:rFonts w:ascii="Times New Roman" w:eastAsiaTheme="minorEastAsia" w:hAnsi="Times New Roman" w:cs="Times New Roman" w:hint="eastAsia"/>
                                <w:sz w:val="32"/>
                                <w:szCs w:val="32"/>
                              </w:rPr>
                              <w:t xml:space="preserve"> DoCmd. OpenTable</w:t>
                            </w:r>
                            <w:r w:rsidR="00C72CDB">
                              <w:rPr>
                                <w:rFonts w:ascii="Times New Roman" w:eastAsiaTheme="minorEastAsia" w:hAnsi="Times New Roman" w:cs="Times New Roman"/>
                                <w:sz w:val="32"/>
                                <w:szCs w:val="32"/>
                              </w:rPr>
                              <w:t xml:space="preserve"> “</w:t>
                            </w:r>
                            <w:r w:rsidR="00AC193B" w:rsidRPr="00210ABB">
                              <w:rPr>
                                <w:rFonts w:ascii="Times New Roman" w:eastAsiaTheme="minorEastAsia" w:hAnsi="Times New Roman" w:cs="Times New Roman" w:hint="eastAsia"/>
                                <w:color w:val="FF0000"/>
                                <w:sz w:val="32"/>
                                <w:szCs w:val="32"/>
                              </w:rPr>
                              <w:t>Table name</w:t>
                            </w:r>
                            <w:r w:rsidR="00AC193B">
                              <w:rPr>
                                <w:rFonts w:ascii="Times New Roman" w:eastAsiaTheme="minorEastAsia" w:hAnsi="Times New Roman" w:cs="Times New Roman"/>
                                <w:sz w:val="32"/>
                                <w:szCs w:val="32"/>
                              </w:rPr>
                              <w:t>”</w:t>
                            </w:r>
                            <w:r w:rsidR="00C72CDB">
                              <w:rPr>
                                <w:rFonts w:ascii="Times New Roman" w:eastAsiaTheme="minorEastAsia" w:hAnsi="Times New Roman" w:cs="Times New Roman" w:hint="eastAsia"/>
                                <w:sz w:val="32"/>
                                <w:szCs w:val="32"/>
                              </w:rPr>
                              <w:t>, acView</w:t>
                            </w:r>
                            <w:r w:rsidR="00210ABB">
                              <w:rPr>
                                <w:rFonts w:ascii="Times New Roman" w:eastAsiaTheme="minorEastAsia" w:hAnsi="Times New Roman" w:cs="Times New Roman" w:hint="eastAsia"/>
                                <w:sz w:val="32"/>
                                <w:szCs w:val="32"/>
                              </w:rPr>
                              <w:t>Normal, acEdit.</w:t>
                            </w:r>
                            <w:r w:rsidR="00F37946">
                              <w:rPr>
                                <w:rFonts w:ascii="Times New Roman" w:eastAsiaTheme="minorEastAsia" w:hAnsi="Times New Roman" w:cs="Times New Roman" w:hint="eastAsia"/>
                                <w:sz w:val="32"/>
                                <w:szCs w:val="32"/>
                              </w:rPr>
                              <w:t>This is the prototype for showing table</w:t>
                            </w:r>
                            <w:r w:rsidR="0008446B">
                              <w:rPr>
                                <w:rFonts w:ascii="Times New Roman" w:eastAsiaTheme="minorEastAsia" w:hAnsi="Times New Roman" w:cs="Times New Roman" w:hint="eastAsia"/>
                                <w:sz w:val="32"/>
                                <w:szCs w:val="32"/>
                              </w:rPr>
                              <w:t xml:space="preserve">, that we </w:t>
                            </w:r>
                            <w:r w:rsidR="00C14DC5">
                              <w:rPr>
                                <w:rFonts w:ascii="Times New Roman" w:eastAsiaTheme="minorEastAsia" w:hAnsi="Times New Roman" w:cs="Times New Roman" w:hint="eastAsia"/>
                                <w:sz w:val="32"/>
                                <w:szCs w:val="32"/>
                              </w:rPr>
                              <w:t>can see the result like this</w:t>
                            </w:r>
                            <w:r w:rsidR="00C14DC5">
                              <w:rPr>
                                <w:rFonts w:ascii="Times New Roman" w:eastAsiaTheme="minorEastAsia" w:hAnsi="Times New Roman" w:cs="Times New Roman"/>
                                <w:sz w:val="32"/>
                                <w:szCs w:val="3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504737" id="_x0000_s1035" type="#_x0000_t202" style="position:absolute;margin-left:0;margin-top:55.45pt;width:522.5pt;height:110.6pt;z-index:251658265;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">
                <v:textbox style="mso-fit-shape-to-text:t">
                  <w:txbxContent>
                    <w:p w14:paraId="23ECC5DA" w14:textId="29434E1C" w:rsidR="00FF73C0" w:rsidRPr="00E9306E" w:rsidRDefault="00702D35" w:rsidP="00E9306E">
                      <w:pPr>
                        <w:spacing w:after="200" w:line="276" w:lineRule="auto"/>
                        <w:rPr>
                          <w:rFonts w:ascii="Times New Roman" w:eastAsiaTheme="minorEastAsia" w:hAnsi="Times New Roman" w:cs="Times New Roman"/>
                          <w:sz w:val="32"/>
                          <w:szCs w:val="32"/>
                        </w:rPr>
                      </w:pPr>
                      <w:r>
                        <w:rPr>
                          <w:rFonts w:ascii="Times New Roman" w:eastAsiaTheme="minorEastAsia" w:hAnsi="Times New Roman" w:cs="Times New Roman" w:hint="eastAsia"/>
                          <w:sz w:val="32"/>
                          <w:szCs w:val="32"/>
                        </w:rPr>
                        <w:t>For showing Table</w:t>
                      </w:r>
                      <w:r w:rsidR="00D74AB6">
                        <w:rPr>
                          <w:rFonts w:ascii="Times New Roman" w:eastAsiaTheme="minorEastAsia" w:hAnsi="Times New Roman" w:cs="Times New Roman" w:hint="eastAsia"/>
                          <w:sz w:val="32"/>
                          <w:szCs w:val="32"/>
                        </w:rPr>
                        <w:t xml:space="preserve">, </w:t>
                      </w:r>
                      <w:r w:rsidR="00F6724A">
                        <w:rPr>
                          <w:rFonts w:ascii="Times New Roman" w:eastAsiaTheme="minorEastAsia" w:hAnsi="Times New Roman" w:cs="Times New Roman"/>
                          <w:sz w:val="32"/>
                          <w:szCs w:val="32"/>
                        </w:rPr>
                        <w:t>we</w:t>
                      </w:r>
                      <w:r w:rsidR="00D74AB6">
                        <w:rPr>
                          <w:rFonts w:ascii="Times New Roman" w:eastAsiaTheme="minorEastAsia" w:hAnsi="Times New Roman" w:cs="Times New Roman" w:hint="eastAsia"/>
                          <w:sz w:val="32"/>
                          <w:szCs w:val="32"/>
                        </w:rPr>
                        <w:t xml:space="preserve"> use VBA code</w:t>
                      </w:r>
                      <w:r w:rsidR="00F6724A">
                        <w:rPr>
                          <w:rFonts w:ascii="Times New Roman" w:eastAsiaTheme="minorEastAsia" w:hAnsi="Times New Roman" w:cs="Times New Roman" w:hint="eastAsia"/>
                          <w:sz w:val="32"/>
                          <w:szCs w:val="32"/>
                        </w:rPr>
                        <w:t>.</w:t>
                      </w:r>
                      <w:r w:rsidR="00AC193B">
                        <w:rPr>
                          <w:rFonts w:ascii="Times New Roman" w:eastAsiaTheme="minorEastAsia" w:hAnsi="Times New Roman" w:cs="Times New Roman"/>
                          <w:sz w:val="32"/>
                          <w:szCs w:val="32"/>
                        </w:rPr>
                        <w:t xml:space="preserve"> </w:t>
                      </w:r>
                      <w:r w:rsidR="00AC193B">
                        <w:rPr>
                          <w:rFonts w:ascii="Times New Roman" w:eastAsiaTheme="minorEastAsia" w:hAnsi="Times New Roman" w:cs="Times New Roman" w:hint="eastAsia"/>
                          <w:sz w:val="32"/>
                          <w:szCs w:val="32"/>
                        </w:rPr>
                        <w:t>I</w:t>
                      </w:r>
                      <w:r w:rsidR="00AC193B">
                        <w:rPr>
                          <w:rFonts w:ascii="Times New Roman" w:eastAsiaTheme="minorEastAsia" w:hAnsi="Times New Roman" w:cs="Times New Roman"/>
                          <w:sz w:val="32"/>
                          <w:szCs w:val="32"/>
                        </w:rPr>
                        <w:t>nput</w:t>
                      </w:r>
                      <w:r w:rsidR="00AC193B">
                        <w:rPr>
                          <w:rFonts w:ascii="Times New Roman" w:eastAsiaTheme="minorEastAsia" w:hAnsi="Times New Roman" w:cs="Times New Roman" w:hint="eastAsia"/>
                          <w:sz w:val="32"/>
                          <w:szCs w:val="32"/>
                        </w:rPr>
                        <w:t xml:space="preserve"> DoCmd. OpenTable</w:t>
                      </w:r>
                      <w:r w:rsidR="00C72CDB">
                        <w:rPr>
                          <w:rFonts w:ascii="Times New Roman" w:eastAsiaTheme="minorEastAsia" w:hAnsi="Times New Roman" w:cs="Times New Roman"/>
                          <w:sz w:val="32"/>
                          <w:szCs w:val="32"/>
                        </w:rPr>
                        <w:t xml:space="preserve"> “</w:t>
                      </w:r>
                      <w:r w:rsidR="00AC193B" w:rsidRPr="00210ABB">
                        <w:rPr>
                          <w:rFonts w:ascii="Times New Roman" w:eastAsiaTheme="minorEastAsia" w:hAnsi="Times New Roman" w:cs="Times New Roman" w:hint="eastAsia"/>
                          <w:color w:val="FF0000"/>
                          <w:sz w:val="32"/>
                          <w:szCs w:val="32"/>
                        </w:rPr>
                        <w:t>Table name</w:t>
                      </w:r>
                      <w:r w:rsidR="00AC193B">
                        <w:rPr>
                          <w:rFonts w:ascii="Times New Roman" w:eastAsiaTheme="minorEastAsia" w:hAnsi="Times New Roman" w:cs="Times New Roman"/>
                          <w:sz w:val="32"/>
                          <w:szCs w:val="32"/>
                        </w:rPr>
                        <w:t>”</w:t>
                      </w:r>
                      <w:r w:rsidR="00C72CDB">
                        <w:rPr>
                          <w:rFonts w:ascii="Times New Roman" w:eastAsiaTheme="minorEastAsia" w:hAnsi="Times New Roman" w:cs="Times New Roman" w:hint="eastAsia"/>
                          <w:sz w:val="32"/>
                          <w:szCs w:val="32"/>
                        </w:rPr>
                        <w:t>, acView</w:t>
                      </w:r>
                      <w:r w:rsidR="00210ABB">
                        <w:rPr>
                          <w:rFonts w:ascii="Times New Roman" w:eastAsiaTheme="minorEastAsia" w:hAnsi="Times New Roman" w:cs="Times New Roman" w:hint="eastAsia"/>
                          <w:sz w:val="32"/>
                          <w:szCs w:val="32"/>
                        </w:rPr>
                        <w:t>Normal, acEdit.</w:t>
                      </w:r>
                      <w:r w:rsidR="00F37946">
                        <w:rPr>
                          <w:rFonts w:ascii="Times New Roman" w:eastAsiaTheme="minorEastAsia" w:hAnsi="Times New Roman" w:cs="Times New Roman" w:hint="eastAsia"/>
                          <w:sz w:val="32"/>
                          <w:szCs w:val="32"/>
                        </w:rPr>
                        <w:t>This is the prototype for showing table</w:t>
                      </w:r>
                      <w:r w:rsidR="0008446B">
                        <w:rPr>
                          <w:rFonts w:ascii="Times New Roman" w:eastAsiaTheme="minorEastAsia" w:hAnsi="Times New Roman" w:cs="Times New Roman" w:hint="eastAsia"/>
                          <w:sz w:val="32"/>
                          <w:szCs w:val="32"/>
                        </w:rPr>
                        <w:t xml:space="preserve">, that we </w:t>
                      </w:r>
                      <w:r w:rsidR="00C14DC5">
                        <w:rPr>
                          <w:rFonts w:ascii="Times New Roman" w:eastAsiaTheme="minorEastAsia" w:hAnsi="Times New Roman" w:cs="Times New Roman" w:hint="eastAsia"/>
                          <w:sz w:val="32"/>
                          <w:szCs w:val="32"/>
                        </w:rPr>
                        <w:t>can see the result like this</w:t>
                      </w:r>
                      <w:r w:rsidR="00C14DC5">
                        <w:rPr>
                          <w:rFonts w:ascii="Times New Roman" w:eastAsiaTheme="minorEastAsia" w:hAnsi="Times New Roman" w:cs="Times New Roman"/>
                          <w:sz w:val="32"/>
                          <w:szCs w:val="32"/>
                        </w:rPr>
                        <w:t>↓</w:t>
                      </w:r>
                    </w:p>
                  </w:txbxContent>
                </v:textbox>
                <w10:wrap type="square" anchorx="margin"/>
              </v:shape>
            </w:pict>
          </mc:Fallback>
        </mc:AlternateContent>
      </w:r>
      <w:r w:rsidRPr="009311A5">
        <w:rPr>
          <w:rFonts w:ascii="Times New Roman" w:eastAsiaTheme="minorEastAsia" w:hAnsi="Times New Roman" w:cs="Times New Roman"/>
          <w:noProof/>
          <w:sz w:val="32"/>
          <w:szCs w:val="32"/>
        </w:rPr>
        <w:drawing>
          <wp:inline distT="0" distB="0" distL="0" distR="0" wp14:anchorId="2D3339AD" wp14:editId="1ADE7ABB">
            <wp:extent cx="4201111" cy="628738"/>
            <wp:effectExtent l="0" t="0" r="0" b="0"/>
            <wp:docPr id="131990244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02445" name="Picture 1" descr="A black text on a white background&#10;&#10;AI-generated content may be incorrect."/>
                    <pic:cNvPicPr/>
                  </pic:nvPicPr>
                  <pic:blipFill>
                    <a:blip r:embed="rId25"/>
                    <a:stretch>
                      <a:fillRect/>
                    </a:stretch>
                  </pic:blipFill>
                  <pic:spPr>
                    <a:xfrm>
                      <a:off x="0" y="0"/>
                      <a:ext cx="4201111" cy="628738"/>
                    </a:xfrm>
                    <a:prstGeom prst="rect">
                      <a:avLst/>
                    </a:prstGeom>
                  </pic:spPr>
                </pic:pic>
              </a:graphicData>
            </a:graphic>
          </wp:inline>
        </w:drawing>
      </w:r>
      <w:r w:rsidRPr="000B7FA8">
        <w:rPr>
          <w:rFonts w:ascii="Times New Roman" w:eastAsiaTheme="minorEastAsia" w:hAnsi="Times New Roman" w:cs="Times New Roman"/>
          <w:noProof/>
          <w:sz w:val="32"/>
          <w:szCs w:val="32"/>
        </w:rPr>
        <w:drawing>
          <wp:inline distT="0" distB="0" distL="0" distR="0" wp14:anchorId="6DF0C320" wp14:editId="070124F4">
            <wp:extent cx="1503218" cy="585269"/>
            <wp:effectExtent l="0" t="0" r="1905" b="5715"/>
            <wp:docPr id="1725382133" name="Picture 1" descr="A red rectangle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82133" name="Picture 1" descr="A red rectangle with yellow text&#10;&#10;AI-generated content may be incorrect."/>
                    <pic:cNvPicPr/>
                  </pic:nvPicPr>
                  <pic:blipFill>
                    <a:blip r:embed="rId26"/>
                    <a:stretch>
                      <a:fillRect/>
                    </a:stretch>
                  </pic:blipFill>
                  <pic:spPr>
                    <a:xfrm>
                      <a:off x="0" y="0"/>
                      <a:ext cx="1576745" cy="613896"/>
                    </a:xfrm>
                    <a:prstGeom prst="rect">
                      <a:avLst/>
                    </a:prstGeom>
                  </pic:spPr>
                </pic:pic>
              </a:graphicData>
            </a:graphic>
          </wp:inline>
        </w:drawing>
      </w:r>
    </w:p>
    <w:p w14:paraId="6B419923" w14:textId="15978268" w:rsidR="009311A5" w:rsidRDefault="00C95CAF" w:rsidP="00FE3164">
      <w:pPr>
        <w:spacing w:after="200" w:line="276" w:lineRule="auto"/>
        <w:jc w:val="center"/>
        <w:rPr>
          <w:rFonts w:ascii="Times New Roman" w:eastAsiaTheme="minorEastAsia" w:hAnsi="Times New Roman" w:cs="Times New Roman"/>
          <w:sz w:val="32"/>
          <w:szCs w:val="32"/>
        </w:rPr>
      </w:pPr>
      <w:r w:rsidRPr="00C95CAF">
        <w:rPr>
          <w:rFonts w:ascii="Times New Roman" w:eastAsiaTheme="minorEastAsia" w:hAnsi="Times New Roman" w:cs="Times New Roman"/>
          <w:noProof/>
          <w:sz w:val="32"/>
          <w:szCs w:val="32"/>
        </w:rPr>
        <w:lastRenderedPageBreak/>
        <w:drawing>
          <wp:inline distT="0" distB="0" distL="0" distR="0" wp14:anchorId="24FCDCB1" wp14:editId="3447EB37">
            <wp:extent cx="6670964" cy="2419350"/>
            <wp:effectExtent l="0" t="0" r="0" b="0"/>
            <wp:docPr id="971522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22045" name="Picture 1" descr="A screenshot of a computer&#10;&#10;AI-generated content may be incorrect."/>
                    <pic:cNvPicPr/>
                  </pic:nvPicPr>
                  <pic:blipFill>
                    <a:blip r:embed="rId27"/>
                    <a:stretch>
                      <a:fillRect/>
                    </a:stretch>
                  </pic:blipFill>
                  <pic:spPr>
                    <a:xfrm>
                      <a:off x="0" y="0"/>
                      <a:ext cx="6715240" cy="2435407"/>
                    </a:xfrm>
                    <a:prstGeom prst="rect">
                      <a:avLst/>
                    </a:prstGeom>
                  </pic:spPr>
                </pic:pic>
              </a:graphicData>
            </a:graphic>
          </wp:inline>
        </w:drawing>
      </w:r>
    </w:p>
    <w:p w14:paraId="17179532" w14:textId="50A43A76" w:rsidR="00EE062C" w:rsidRDefault="00C6405E" w:rsidP="00C6405E">
      <w:pPr>
        <w:pStyle w:val="Heading3"/>
      </w:pPr>
      <w:bookmarkStart w:id="21" w:name="_Toc195282872"/>
      <w:r>
        <w:t>TABLE:</w:t>
      </w:r>
      <w:r w:rsidR="00076982">
        <w:t xml:space="preserve"> </w:t>
      </w:r>
      <w:r>
        <w:t>CUSTOMER</w:t>
      </w:r>
      <w:bookmarkEnd w:id="21"/>
    </w:p>
    <w:p w14:paraId="788B0CBD" w14:textId="692D3282" w:rsidR="008772AD" w:rsidRDefault="008772AD">
      <w:pPr>
        <w:spacing w:after="200" w:line="276" w:lineRule="auto"/>
        <w:rPr>
          <w:rFonts w:ascii="Times New Roman" w:eastAsiaTheme="minorEastAsia" w:hAnsi="Times New Roman" w:cs="Times New Roman"/>
          <w:sz w:val="32"/>
          <w:szCs w:val="32"/>
        </w:rPr>
      </w:pPr>
      <w:r w:rsidRPr="008772AD">
        <w:rPr>
          <w:rFonts w:ascii="Times New Roman" w:eastAsiaTheme="minorEastAsia" w:hAnsi="Times New Roman" w:cs="Times New Roman"/>
          <w:noProof/>
          <w:sz w:val="32"/>
          <w:szCs w:val="32"/>
        </w:rPr>
        <w:drawing>
          <wp:inline distT="0" distB="0" distL="0" distR="0" wp14:anchorId="3502BA99" wp14:editId="2C399725">
            <wp:extent cx="4286848" cy="647790"/>
            <wp:effectExtent l="0" t="0" r="0" b="0"/>
            <wp:docPr id="193509988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99885" name="Picture 1" descr="A black text on a white background&#10;&#10;AI-generated content may be incorrect."/>
                    <pic:cNvPicPr/>
                  </pic:nvPicPr>
                  <pic:blipFill>
                    <a:blip r:embed="rId28"/>
                    <a:stretch>
                      <a:fillRect/>
                    </a:stretch>
                  </pic:blipFill>
                  <pic:spPr>
                    <a:xfrm>
                      <a:off x="0" y="0"/>
                      <a:ext cx="4286848" cy="647790"/>
                    </a:xfrm>
                    <a:prstGeom prst="rect">
                      <a:avLst/>
                    </a:prstGeom>
                  </pic:spPr>
                </pic:pic>
              </a:graphicData>
            </a:graphic>
          </wp:inline>
        </w:drawing>
      </w:r>
      <w:r w:rsidR="00154F70" w:rsidRPr="00154F70">
        <w:rPr>
          <w:rFonts w:ascii="Times New Roman" w:eastAsiaTheme="minorEastAsia" w:hAnsi="Times New Roman" w:cs="Times New Roman"/>
          <w:noProof/>
          <w:sz w:val="32"/>
          <w:szCs w:val="32"/>
        </w:rPr>
        <w:drawing>
          <wp:inline distT="0" distB="0" distL="0" distR="0" wp14:anchorId="46C90863" wp14:editId="3CC5E14A">
            <wp:extent cx="1946564" cy="605292"/>
            <wp:effectExtent l="0" t="0" r="0" b="4445"/>
            <wp:docPr id="1212830146" name="Picture 1" descr="A red sig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30146" name="Picture 1" descr="A red sign with yellow text&#10;&#10;AI-generated content may be incorrect."/>
                    <pic:cNvPicPr/>
                  </pic:nvPicPr>
                  <pic:blipFill>
                    <a:blip r:embed="rId29"/>
                    <a:stretch>
                      <a:fillRect/>
                    </a:stretch>
                  </pic:blipFill>
                  <pic:spPr>
                    <a:xfrm>
                      <a:off x="0" y="0"/>
                      <a:ext cx="1975353" cy="614244"/>
                    </a:xfrm>
                    <a:prstGeom prst="rect">
                      <a:avLst/>
                    </a:prstGeom>
                  </pic:spPr>
                </pic:pic>
              </a:graphicData>
            </a:graphic>
          </wp:inline>
        </w:drawing>
      </w:r>
    </w:p>
    <w:p w14:paraId="0FF5A887" w14:textId="238AEB9D" w:rsidR="00EE062C" w:rsidRDefault="005D1013" w:rsidP="00FE3164">
      <w:pPr>
        <w:spacing w:after="200" w:line="276" w:lineRule="auto"/>
        <w:jc w:val="center"/>
        <w:rPr>
          <w:rFonts w:ascii="Times New Roman" w:eastAsiaTheme="minorEastAsia" w:hAnsi="Times New Roman" w:cs="Times New Roman"/>
          <w:sz w:val="32"/>
          <w:szCs w:val="32"/>
        </w:rPr>
      </w:pPr>
      <w:r w:rsidRPr="005D1013">
        <w:rPr>
          <w:rFonts w:ascii="Times New Roman" w:eastAsiaTheme="minorEastAsia" w:hAnsi="Times New Roman" w:cs="Times New Roman"/>
          <w:noProof/>
          <w:sz w:val="32"/>
          <w:szCs w:val="32"/>
        </w:rPr>
        <w:drawing>
          <wp:inline distT="0" distB="0" distL="0" distR="0" wp14:anchorId="735DA7C5" wp14:editId="452E4608">
            <wp:extent cx="6645910" cy="4062095"/>
            <wp:effectExtent l="0" t="0" r="2540" b="0"/>
            <wp:docPr id="1928207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07662" name="Picture 1" descr="A screenshot of a computer&#10;&#10;AI-generated content may be incorrect."/>
                    <pic:cNvPicPr/>
                  </pic:nvPicPr>
                  <pic:blipFill>
                    <a:blip r:embed="rId30"/>
                    <a:stretch>
                      <a:fillRect/>
                    </a:stretch>
                  </pic:blipFill>
                  <pic:spPr>
                    <a:xfrm>
                      <a:off x="0" y="0"/>
                      <a:ext cx="6645910" cy="4062095"/>
                    </a:xfrm>
                    <a:prstGeom prst="rect">
                      <a:avLst/>
                    </a:prstGeom>
                  </pic:spPr>
                </pic:pic>
              </a:graphicData>
            </a:graphic>
          </wp:inline>
        </w:drawing>
      </w:r>
    </w:p>
    <w:p w14:paraId="264B932F" w14:textId="77777777" w:rsidR="0083606D" w:rsidRDefault="0083606D" w:rsidP="0083606D">
      <w:pPr>
        <w:spacing w:after="200" w:line="276" w:lineRule="auto"/>
        <w:jc w:val="center"/>
        <w:rPr>
          <w:rFonts w:ascii="Times New Roman" w:eastAsiaTheme="minorEastAsia" w:hAnsi="Times New Roman" w:cs="Times New Roman"/>
          <w:sz w:val="32"/>
          <w:szCs w:val="32"/>
        </w:rPr>
      </w:pPr>
    </w:p>
    <w:p w14:paraId="791B4700" w14:textId="77777777" w:rsidR="00606891" w:rsidRPr="00542FAB" w:rsidRDefault="00A62A37" w:rsidP="00A9462C">
      <w:r w:rsidRPr="00992C8B">
        <w:rPr>
          <w:noProof/>
        </w:rPr>
        <w:lastRenderedPageBreak/>
        <mc:AlternateContent>
          <mc:Choice Requires="wps">
            <w:drawing>
              <wp:anchor distT="45720" distB="45720" distL="114300" distR="114300" simplePos="0" relativeHeight="251658268" behindDoc="0" locked="0" layoutInCell="1" allowOverlap="1" wp14:anchorId="3412226C" wp14:editId="755899EC">
                <wp:simplePos x="0" y="0"/>
                <wp:positionH relativeFrom="margin">
                  <wp:posOffset>-2540</wp:posOffset>
                </wp:positionH>
                <wp:positionV relativeFrom="paragraph">
                  <wp:posOffset>717577</wp:posOffset>
                </wp:positionV>
                <wp:extent cx="6632575" cy="2378710"/>
                <wp:effectExtent l="0" t="0" r="15875" b="21590"/>
                <wp:wrapSquare wrapText="bothSides"/>
                <wp:docPr id="95426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2575" cy="2378710"/>
                        </a:xfrm>
                        <a:prstGeom prst="rect">
                          <a:avLst/>
                        </a:prstGeom>
                        <a:solidFill>
                          <a:srgbClr val="FFFFFF"/>
                        </a:solidFill>
                        <a:ln w="9525">
                          <a:solidFill>
                            <a:srgbClr val="000000"/>
                          </a:solidFill>
                          <a:miter lim="800000"/>
                          <a:headEnd/>
                          <a:tailEnd/>
                        </a:ln>
                      </wps:spPr>
                      <wps:txbx>
                        <w:txbxContent>
                          <w:p w14:paraId="3AF88C05" w14:textId="47A90285" w:rsidR="00992C8B" w:rsidRPr="005067BC" w:rsidRDefault="00A62A37">
                            <w:pPr>
                              <w:rPr>
                                <w:rFonts w:eastAsiaTheme="minorEastAsia"/>
                                <w:sz w:val="32"/>
                                <w:szCs w:val="32"/>
                              </w:rPr>
                            </w:pPr>
                            <w:r w:rsidRPr="00A62A37">
                              <w:rPr>
                                <w:sz w:val="32"/>
                                <w:szCs w:val="32"/>
                              </w:rPr>
                              <w:t xml:space="preserve">When user clicks this button, </w:t>
                            </w:r>
                            <w:r w:rsidR="004E6294">
                              <w:rPr>
                                <w:rFonts w:eastAsiaTheme="minorEastAsia"/>
                                <w:sz w:val="32"/>
                                <w:szCs w:val="32"/>
                              </w:rPr>
                              <w:t>it</w:t>
                            </w:r>
                            <w:r w:rsidR="00D912D4" w:rsidRPr="00D912D4">
                              <w:rPr>
                                <w:sz w:val="32"/>
                                <w:szCs w:val="32"/>
                              </w:rPr>
                              <w:t xml:space="preserve"> will </w:t>
                            </w:r>
                            <w:r w:rsidR="004E6294">
                              <w:rPr>
                                <w:rFonts w:eastAsiaTheme="minorEastAsia" w:hint="eastAsia"/>
                                <w:sz w:val="32"/>
                                <w:szCs w:val="32"/>
                              </w:rPr>
                              <w:t xml:space="preserve">Use </w:t>
                            </w:r>
                            <w:r w:rsidR="004E6294">
                              <w:rPr>
                                <w:rFonts w:eastAsiaTheme="minorEastAsia"/>
                                <w:sz w:val="32"/>
                                <w:szCs w:val="32"/>
                              </w:rPr>
                              <w:t>Sum (</w:t>
                            </w:r>
                            <w:r w:rsidR="004E6294">
                              <w:rPr>
                                <w:rFonts w:eastAsiaTheme="minorEastAsia" w:hint="eastAsia"/>
                                <w:sz w:val="32"/>
                                <w:szCs w:val="32"/>
                              </w:rPr>
                              <w:t xml:space="preserve">) function to </w:t>
                            </w:r>
                            <w:r w:rsidR="00D912D4" w:rsidRPr="00D912D4">
                              <w:rPr>
                                <w:sz w:val="32"/>
                                <w:szCs w:val="32"/>
                              </w:rPr>
                              <w:t>calculate the total amount the users spend</w:t>
                            </w:r>
                            <w:r w:rsidR="004200C0">
                              <w:rPr>
                                <w:rFonts w:eastAsiaTheme="minorEastAsia" w:hint="eastAsia"/>
                                <w:sz w:val="32"/>
                                <w:szCs w:val="32"/>
                              </w:rPr>
                              <w:t>,</w:t>
                            </w:r>
                            <w:r w:rsidR="00CD1A97">
                              <w:rPr>
                                <w:rFonts w:eastAsiaTheme="minorEastAsia" w:hint="eastAsia"/>
                                <w:sz w:val="32"/>
                                <w:szCs w:val="32"/>
                              </w:rPr>
                              <w:t xml:space="preserve"> store</w:t>
                            </w:r>
                            <w:r w:rsidR="008C4A3D">
                              <w:rPr>
                                <w:rFonts w:eastAsiaTheme="minorEastAsia" w:hint="eastAsia"/>
                                <w:sz w:val="32"/>
                                <w:szCs w:val="32"/>
                              </w:rPr>
                              <w:t xml:space="preserve"> as a new attribute call </w:t>
                            </w:r>
                            <w:r w:rsidR="008C4A3D">
                              <w:rPr>
                                <w:rFonts w:eastAsiaTheme="minorEastAsia"/>
                                <w:sz w:val="32"/>
                                <w:szCs w:val="32"/>
                              </w:rPr>
                              <w:t>“</w:t>
                            </w:r>
                            <w:r w:rsidR="008C4A3D">
                              <w:rPr>
                                <w:rFonts w:eastAsiaTheme="minorEastAsia" w:hint="eastAsia"/>
                                <w:sz w:val="32"/>
                                <w:szCs w:val="32"/>
                              </w:rPr>
                              <w:t>TotalSpent</w:t>
                            </w:r>
                            <w:r w:rsidR="008C4A3D">
                              <w:rPr>
                                <w:rFonts w:eastAsiaTheme="minorEastAsia"/>
                                <w:sz w:val="32"/>
                                <w:szCs w:val="32"/>
                              </w:rPr>
                              <w:t>”</w:t>
                            </w:r>
                            <w:r w:rsidR="00F357F2">
                              <w:rPr>
                                <w:rFonts w:eastAsiaTheme="minorEastAsia" w:hint="eastAsia"/>
                                <w:sz w:val="32"/>
                                <w:szCs w:val="32"/>
                              </w:rPr>
                              <w:t>.</w:t>
                            </w:r>
                            <w:r w:rsidR="002A531E" w:rsidRPr="002A531E">
                              <w:t xml:space="preserve"> </w:t>
                            </w:r>
                            <w:r w:rsidR="002A531E" w:rsidRPr="002A531E">
                              <w:rPr>
                                <w:rFonts w:eastAsiaTheme="minorEastAsia"/>
                                <w:sz w:val="32"/>
                                <w:szCs w:val="32"/>
                              </w:rPr>
                              <w:t>Only includes orders where Payment_Status="Yes". Excludes unpaid or pending orders from the analysis</w:t>
                            </w:r>
                            <w:r w:rsidR="002A531E">
                              <w:rPr>
                                <w:rFonts w:eastAsiaTheme="minorEastAsia" w:hint="eastAsia"/>
                                <w:sz w:val="32"/>
                                <w:szCs w:val="32"/>
                              </w:rPr>
                              <w:t xml:space="preserve">. </w:t>
                            </w:r>
                            <w:r w:rsidR="00F357F2" w:rsidRPr="00F357F2">
                              <w:rPr>
                                <w:rFonts w:eastAsiaTheme="minorEastAsia" w:hint="eastAsia"/>
                                <w:sz w:val="32"/>
                                <w:szCs w:val="32"/>
                              </w:rPr>
                              <w:t xml:space="preserve">Joins four tables to connect customer information with product pricing: </w:t>
                            </w:r>
                            <w:r w:rsidR="00F357F2" w:rsidRPr="00F357F2">
                              <w:rPr>
                                <w:rFonts w:eastAsiaTheme="minorEastAsia" w:hint="eastAsia"/>
                                <w:sz w:val="32"/>
                                <w:szCs w:val="32"/>
                                <w:highlight w:val="yellow"/>
                              </w:rPr>
                              <w:t xml:space="preserve">Customer </w:t>
                            </w:r>
                            <w:r w:rsidR="00F357F2" w:rsidRPr="00F357F2">
                              <w:rPr>
                                <w:rFonts w:eastAsiaTheme="minorEastAsia" w:hint="eastAsia"/>
                                <w:sz w:val="32"/>
                                <w:szCs w:val="32"/>
                                <w:highlight w:val="yellow"/>
                              </w:rPr>
                              <w:t>→</w:t>
                            </w:r>
                            <w:r w:rsidR="00F357F2" w:rsidRPr="00F357F2">
                              <w:rPr>
                                <w:rFonts w:eastAsiaTheme="minorEastAsia" w:hint="eastAsia"/>
                                <w:sz w:val="32"/>
                                <w:szCs w:val="32"/>
                                <w:highlight w:val="yellow"/>
                              </w:rPr>
                              <w:t xml:space="preserve"> Order </w:t>
                            </w:r>
                            <w:r w:rsidR="00F357F2" w:rsidRPr="00F357F2">
                              <w:rPr>
                                <w:rFonts w:eastAsiaTheme="minorEastAsia" w:hint="eastAsia"/>
                                <w:sz w:val="32"/>
                                <w:szCs w:val="32"/>
                                <w:highlight w:val="yellow"/>
                              </w:rPr>
                              <w:t>→</w:t>
                            </w:r>
                            <w:r w:rsidR="00F357F2" w:rsidRPr="00F357F2">
                              <w:rPr>
                                <w:rFonts w:eastAsiaTheme="minorEastAsia" w:hint="eastAsia"/>
                                <w:sz w:val="32"/>
                                <w:szCs w:val="32"/>
                                <w:highlight w:val="yellow"/>
                              </w:rPr>
                              <w:t xml:space="preserve"> Product_Order </w:t>
                            </w:r>
                            <w:r w:rsidR="00F357F2" w:rsidRPr="00F357F2">
                              <w:rPr>
                                <w:rFonts w:eastAsiaTheme="minorEastAsia" w:hint="eastAsia"/>
                                <w:sz w:val="32"/>
                                <w:szCs w:val="32"/>
                                <w:highlight w:val="yellow"/>
                              </w:rPr>
                              <w:t>→</w:t>
                            </w:r>
                            <w:r w:rsidR="00F357F2" w:rsidRPr="00F357F2">
                              <w:rPr>
                                <w:rFonts w:eastAsiaTheme="minorEastAsia" w:hint="eastAsia"/>
                                <w:sz w:val="32"/>
                                <w:szCs w:val="32"/>
                                <w:highlight w:val="yellow"/>
                              </w:rPr>
                              <w:t xml:space="preserve"> Products</w:t>
                            </w:r>
                            <w:r w:rsidR="001A70B8">
                              <w:rPr>
                                <w:rFonts w:eastAsiaTheme="minorEastAsia" w:hint="eastAsia"/>
                                <w:sz w:val="32"/>
                                <w:szCs w:val="32"/>
                              </w:rPr>
                              <w:t xml:space="preserve">. </w:t>
                            </w:r>
                            <w:r w:rsidR="001845D1" w:rsidRPr="001845D1">
                              <w:rPr>
                                <w:rFonts w:eastAsiaTheme="minorEastAsia"/>
                                <w:sz w:val="32"/>
                                <w:szCs w:val="32"/>
                              </w:rPr>
                              <w:t>This analysis could be used for Customer segmentation, marketing campaign prioritization in business application.</w:t>
                            </w:r>
                            <w:r w:rsidR="001845D1">
                              <w:rPr>
                                <w:rFonts w:eastAsiaTheme="minorEastAsia"/>
                                <w:sz w:val="32"/>
                                <w:szCs w:val="32"/>
                              </w:rPr>
                              <w:t xml:space="preserve"> </w:t>
                            </w:r>
                            <w:r w:rsidR="001845D1">
                              <w:rPr>
                                <w:rFonts w:eastAsiaTheme="minorEastAsia" w:hint="eastAsia"/>
                                <w:sz w:val="32"/>
                                <w:szCs w:val="32"/>
                              </w:rPr>
                              <w:t>R</w:t>
                            </w:r>
                            <w:r w:rsidR="00D912D4" w:rsidRPr="00D912D4">
                              <w:rPr>
                                <w:sz w:val="32"/>
                                <w:szCs w:val="32"/>
                              </w:rPr>
                              <w:t xml:space="preserve">ank them from </w:t>
                            </w:r>
                            <w:r w:rsidR="00D4197D">
                              <w:rPr>
                                <w:rFonts w:eastAsiaTheme="minorEastAsia" w:hint="eastAsia"/>
                                <w:sz w:val="32"/>
                                <w:szCs w:val="32"/>
                              </w:rPr>
                              <w:t>DESC,</w:t>
                            </w:r>
                            <w:r w:rsidR="00D912D4" w:rsidRPr="00D912D4">
                              <w:rPr>
                                <w:sz w:val="32"/>
                                <w:szCs w:val="32"/>
                              </w:rPr>
                              <w:t xml:space="preserve"> </w:t>
                            </w:r>
                            <w:r w:rsidR="004E6294" w:rsidRPr="00A62A37">
                              <w:rPr>
                                <w:sz w:val="32"/>
                                <w:szCs w:val="32"/>
                              </w:rPr>
                              <w:t>the</w:t>
                            </w:r>
                            <w:r w:rsidRPr="00A62A37">
                              <w:rPr>
                                <w:sz w:val="32"/>
                                <w:szCs w:val="32"/>
                              </w:rPr>
                              <w:t xml:space="preserve"> result is shown like this</w:t>
                            </w:r>
                            <w:r>
                              <w:rPr>
                                <w:rFonts w:cstheme="minorHAnsi"/>
                                <w:sz w:val="32"/>
                                <w:szCs w:val="3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2226C" id="_x0000_s1036" type="#_x0000_t202" style="position:absolute;margin-left:-.2pt;margin-top:56.5pt;width:522.25pt;height:187.3pt;z-index:2516582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">
                <v:textbox>
                  <w:txbxContent>
                    <w:p w14:paraId="3AF88C05" w14:textId="47A90285" w:rsidR="00992C8B" w:rsidRPr="005067BC" w:rsidRDefault="00A62A37">
                      <w:pPr>
                        <w:rPr>
                          <w:rFonts w:eastAsiaTheme="minorEastAsia"/>
                          <w:sz w:val="32"/>
                          <w:szCs w:val="32"/>
                        </w:rPr>
                      </w:pPr>
                      <w:r w:rsidRPr="00A62A37">
                        <w:rPr>
                          <w:sz w:val="32"/>
                          <w:szCs w:val="32"/>
                        </w:rPr>
                        <w:t xml:space="preserve">When user clicks this button, </w:t>
                      </w:r>
                      <w:r w:rsidR="004E6294">
                        <w:rPr>
                          <w:rFonts w:eastAsiaTheme="minorEastAsia"/>
                          <w:sz w:val="32"/>
                          <w:szCs w:val="32"/>
                        </w:rPr>
                        <w:t>it</w:t>
                      </w:r>
                      <w:r w:rsidR="00D912D4" w:rsidRPr="00D912D4">
                        <w:rPr>
                          <w:sz w:val="32"/>
                          <w:szCs w:val="32"/>
                        </w:rPr>
                        <w:t xml:space="preserve"> will </w:t>
                      </w:r>
                      <w:r w:rsidR="004E6294">
                        <w:rPr>
                          <w:rFonts w:eastAsiaTheme="minorEastAsia" w:hint="eastAsia"/>
                          <w:sz w:val="32"/>
                          <w:szCs w:val="32"/>
                        </w:rPr>
                        <w:t xml:space="preserve">Use </w:t>
                      </w:r>
                      <w:r w:rsidR="004E6294">
                        <w:rPr>
                          <w:rFonts w:eastAsiaTheme="minorEastAsia"/>
                          <w:sz w:val="32"/>
                          <w:szCs w:val="32"/>
                        </w:rPr>
                        <w:t>Sum (</w:t>
                      </w:r>
                      <w:r w:rsidR="004E6294">
                        <w:rPr>
                          <w:rFonts w:eastAsiaTheme="minorEastAsia" w:hint="eastAsia"/>
                          <w:sz w:val="32"/>
                          <w:szCs w:val="32"/>
                        </w:rPr>
                        <w:t xml:space="preserve">) function to </w:t>
                      </w:r>
                      <w:r w:rsidR="00D912D4" w:rsidRPr="00D912D4">
                        <w:rPr>
                          <w:sz w:val="32"/>
                          <w:szCs w:val="32"/>
                        </w:rPr>
                        <w:t>calculate the total amount the users spend</w:t>
                      </w:r>
                      <w:r w:rsidR="004200C0">
                        <w:rPr>
                          <w:rFonts w:eastAsiaTheme="minorEastAsia" w:hint="eastAsia"/>
                          <w:sz w:val="32"/>
                          <w:szCs w:val="32"/>
                        </w:rPr>
                        <w:t>,</w:t>
                      </w:r>
                      <w:r w:rsidR="00CD1A97">
                        <w:rPr>
                          <w:rFonts w:eastAsiaTheme="minorEastAsia" w:hint="eastAsia"/>
                          <w:sz w:val="32"/>
                          <w:szCs w:val="32"/>
                        </w:rPr>
                        <w:t xml:space="preserve"> store</w:t>
                      </w:r>
                      <w:r w:rsidR="008C4A3D">
                        <w:rPr>
                          <w:rFonts w:eastAsiaTheme="minorEastAsia" w:hint="eastAsia"/>
                          <w:sz w:val="32"/>
                          <w:szCs w:val="32"/>
                        </w:rPr>
                        <w:t xml:space="preserve"> as a new attribute call </w:t>
                      </w:r>
                      <w:r w:rsidR="008C4A3D">
                        <w:rPr>
                          <w:rFonts w:eastAsiaTheme="minorEastAsia"/>
                          <w:sz w:val="32"/>
                          <w:szCs w:val="32"/>
                        </w:rPr>
                        <w:t>“</w:t>
                      </w:r>
                      <w:r w:rsidR="008C4A3D">
                        <w:rPr>
                          <w:rFonts w:eastAsiaTheme="minorEastAsia" w:hint="eastAsia"/>
                          <w:sz w:val="32"/>
                          <w:szCs w:val="32"/>
                        </w:rPr>
                        <w:t>TotalSpent</w:t>
                      </w:r>
                      <w:r w:rsidR="008C4A3D">
                        <w:rPr>
                          <w:rFonts w:eastAsiaTheme="minorEastAsia"/>
                          <w:sz w:val="32"/>
                          <w:szCs w:val="32"/>
                        </w:rPr>
                        <w:t>”</w:t>
                      </w:r>
                      <w:r w:rsidR="00F357F2">
                        <w:rPr>
                          <w:rFonts w:eastAsiaTheme="minorEastAsia" w:hint="eastAsia"/>
                          <w:sz w:val="32"/>
                          <w:szCs w:val="32"/>
                        </w:rPr>
                        <w:t>.</w:t>
                      </w:r>
                      <w:r w:rsidR="002A531E" w:rsidRPr="002A531E">
                        <w:t xml:space="preserve"> </w:t>
                      </w:r>
                      <w:r w:rsidR="002A531E" w:rsidRPr="002A531E">
                        <w:rPr>
                          <w:rFonts w:eastAsiaTheme="minorEastAsia"/>
                          <w:sz w:val="32"/>
                          <w:szCs w:val="32"/>
                        </w:rPr>
                        <w:t>Only includes orders where Payment_Status="Yes". Excludes unpaid or pending orders from the analysis</w:t>
                      </w:r>
                      <w:r w:rsidR="002A531E">
                        <w:rPr>
                          <w:rFonts w:eastAsiaTheme="minorEastAsia" w:hint="eastAsia"/>
                          <w:sz w:val="32"/>
                          <w:szCs w:val="32"/>
                        </w:rPr>
                        <w:t xml:space="preserve">. </w:t>
                      </w:r>
                      <w:r w:rsidR="00F357F2" w:rsidRPr="00F357F2">
                        <w:rPr>
                          <w:rFonts w:eastAsiaTheme="minorEastAsia" w:hint="eastAsia"/>
                          <w:sz w:val="32"/>
                          <w:szCs w:val="32"/>
                        </w:rPr>
                        <w:t xml:space="preserve">Joins four tables to connect customer information with product pricing: </w:t>
                      </w:r>
                      <w:r w:rsidR="00F357F2" w:rsidRPr="00F357F2">
                        <w:rPr>
                          <w:rFonts w:eastAsiaTheme="minorEastAsia" w:hint="eastAsia"/>
                          <w:sz w:val="32"/>
                          <w:szCs w:val="32"/>
                          <w:highlight w:val="yellow"/>
                        </w:rPr>
                        <w:t xml:space="preserve">Customer </w:t>
                      </w:r>
                      <w:r w:rsidR="00F357F2" w:rsidRPr="00F357F2">
                        <w:rPr>
                          <w:rFonts w:eastAsiaTheme="minorEastAsia" w:hint="eastAsia"/>
                          <w:sz w:val="32"/>
                          <w:szCs w:val="32"/>
                          <w:highlight w:val="yellow"/>
                        </w:rPr>
                        <w:t>→</w:t>
                      </w:r>
                      <w:r w:rsidR="00F357F2" w:rsidRPr="00F357F2">
                        <w:rPr>
                          <w:rFonts w:eastAsiaTheme="minorEastAsia" w:hint="eastAsia"/>
                          <w:sz w:val="32"/>
                          <w:szCs w:val="32"/>
                          <w:highlight w:val="yellow"/>
                        </w:rPr>
                        <w:t xml:space="preserve"> Order </w:t>
                      </w:r>
                      <w:r w:rsidR="00F357F2" w:rsidRPr="00F357F2">
                        <w:rPr>
                          <w:rFonts w:eastAsiaTheme="minorEastAsia" w:hint="eastAsia"/>
                          <w:sz w:val="32"/>
                          <w:szCs w:val="32"/>
                          <w:highlight w:val="yellow"/>
                        </w:rPr>
                        <w:t>→</w:t>
                      </w:r>
                      <w:r w:rsidR="00F357F2" w:rsidRPr="00F357F2">
                        <w:rPr>
                          <w:rFonts w:eastAsiaTheme="minorEastAsia" w:hint="eastAsia"/>
                          <w:sz w:val="32"/>
                          <w:szCs w:val="32"/>
                          <w:highlight w:val="yellow"/>
                        </w:rPr>
                        <w:t xml:space="preserve"> Product_Order </w:t>
                      </w:r>
                      <w:r w:rsidR="00F357F2" w:rsidRPr="00F357F2">
                        <w:rPr>
                          <w:rFonts w:eastAsiaTheme="minorEastAsia" w:hint="eastAsia"/>
                          <w:sz w:val="32"/>
                          <w:szCs w:val="32"/>
                          <w:highlight w:val="yellow"/>
                        </w:rPr>
                        <w:t>→</w:t>
                      </w:r>
                      <w:r w:rsidR="00F357F2" w:rsidRPr="00F357F2">
                        <w:rPr>
                          <w:rFonts w:eastAsiaTheme="minorEastAsia" w:hint="eastAsia"/>
                          <w:sz w:val="32"/>
                          <w:szCs w:val="32"/>
                          <w:highlight w:val="yellow"/>
                        </w:rPr>
                        <w:t xml:space="preserve"> Products</w:t>
                      </w:r>
                      <w:r w:rsidR="001A70B8">
                        <w:rPr>
                          <w:rFonts w:eastAsiaTheme="minorEastAsia" w:hint="eastAsia"/>
                          <w:sz w:val="32"/>
                          <w:szCs w:val="32"/>
                        </w:rPr>
                        <w:t xml:space="preserve">. </w:t>
                      </w:r>
                      <w:r w:rsidR="001845D1" w:rsidRPr="001845D1">
                        <w:rPr>
                          <w:rFonts w:eastAsiaTheme="minorEastAsia"/>
                          <w:sz w:val="32"/>
                          <w:szCs w:val="32"/>
                        </w:rPr>
                        <w:t>This analysis could be used for Customer segmentation, marketing campaign prioritization in business application.</w:t>
                      </w:r>
                      <w:r w:rsidR="001845D1">
                        <w:rPr>
                          <w:rFonts w:eastAsiaTheme="minorEastAsia"/>
                          <w:sz w:val="32"/>
                          <w:szCs w:val="32"/>
                        </w:rPr>
                        <w:t xml:space="preserve"> </w:t>
                      </w:r>
                      <w:r w:rsidR="001845D1">
                        <w:rPr>
                          <w:rFonts w:eastAsiaTheme="minorEastAsia" w:hint="eastAsia"/>
                          <w:sz w:val="32"/>
                          <w:szCs w:val="32"/>
                        </w:rPr>
                        <w:t>R</w:t>
                      </w:r>
                      <w:r w:rsidR="00D912D4" w:rsidRPr="00D912D4">
                        <w:rPr>
                          <w:sz w:val="32"/>
                          <w:szCs w:val="32"/>
                        </w:rPr>
                        <w:t xml:space="preserve">ank them from </w:t>
                      </w:r>
                      <w:r w:rsidR="00D4197D">
                        <w:rPr>
                          <w:rFonts w:eastAsiaTheme="minorEastAsia" w:hint="eastAsia"/>
                          <w:sz w:val="32"/>
                          <w:szCs w:val="32"/>
                        </w:rPr>
                        <w:t>DESC,</w:t>
                      </w:r>
                      <w:r w:rsidR="00D912D4" w:rsidRPr="00D912D4">
                        <w:rPr>
                          <w:sz w:val="32"/>
                          <w:szCs w:val="32"/>
                        </w:rPr>
                        <w:t xml:space="preserve"> </w:t>
                      </w:r>
                      <w:r w:rsidR="004E6294" w:rsidRPr="00A62A37">
                        <w:rPr>
                          <w:sz w:val="32"/>
                          <w:szCs w:val="32"/>
                        </w:rPr>
                        <w:t>the</w:t>
                      </w:r>
                      <w:r w:rsidRPr="00A62A37">
                        <w:rPr>
                          <w:sz w:val="32"/>
                          <w:szCs w:val="32"/>
                        </w:rPr>
                        <w:t xml:space="preserve"> result is shown like this</w:t>
                      </w:r>
                      <w:r>
                        <w:rPr>
                          <w:rFonts w:cstheme="minorHAnsi"/>
                          <w:sz w:val="32"/>
                          <w:szCs w:val="32"/>
                        </w:rPr>
                        <w:t>↓</w:t>
                      </w:r>
                    </w:p>
                  </w:txbxContent>
                </v:textbox>
                <w10:wrap type="square" anchorx="margin"/>
              </v:shape>
            </w:pict>
          </mc:Fallback>
        </mc:AlternateContent>
      </w:r>
      <w:r w:rsidR="00931DAE" w:rsidRPr="00733DA8">
        <w:rPr>
          <w:noProof/>
        </w:rPr>
        <w:drawing>
          <wp:inline distT="0" distB="0" distL="0" distR="0" wp14:anchorId="2E4283C8" wp14:editId="48C668BF">
            <wp:extent cx="1188720" cy="531638"/>
            <wp:effectExtent l="0" t="0" r="0" b="1905"/>
            <wp:docPr id="305547212" name="Picture 1" descr="A red and yellow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47212" name="Picture 1" descr="A red and yellow sign&#10;&#10;AI-generated content may be incorrect."/>
                    <pic:cNvPicPr/>
                  </pic:nvPicPr>
                  <pic:blipFill>
                    <a:blip r:embed="rId31"/>
                    <a:stretch>
                      <a:fillRect/>
                    </a:stretch>
                  </pic:blipFill>
                  <pic:spPr>
                    <a:xfrm>
                      <a:off x="0" y="0"/>
                      <a:ext cx="1199786" cy="536587"/>
                    </a:xfrm>
                    <a:prstGeom prst="rect">
                      <a:avLst/>
                    </a:prstGeom>
                  </pic:spPr>
                </pic:pic>
              </a:graphicData>
            </a:graphic>
          </wp:inline>
        </w:drawing>
      </w:r>
      <w:r w:rsidR="00074640" w:rsidRPr="00074640">
        <w:rPr>
          <w:noProof/>
        </w:rPr>
        <w:t xml:space="preserve"> </w:t>
      </w:r>
      <w:r w:rsidR="00606891" w:rsidRPr="00A9462C">
        <w:rPr>
          <w:rStyle w:val="Heading2Char"/>
          <w:rFonts w:hint="eastAsia"/>
        </w:rPr>
        <w:t xml:space="preserve">Query name: </w:t>
      </w:r>
      <w:r w:rsidR="00606891" w:rsidRPr="00A9462C">
        <w:rPr>
          <w:rStyle w:val="Heading2Char"/>
        </w:rPr>
        <w:t>Customer total spent</w:t>
      </w:r>
      <w:r w:rsidR="00606891" w:rsidRPr="00542FAB">
        <w:rPr>
          <w:rFonts w:hint="eastAsia"/>
        </w:rPr>
        <w:t xml:space="preserve"> </w:t>
      </w:r>
    </w:p>
    <w:p w14:paraId="7D7A6460" w14:textId="267FBB2B" w:rsidR="004611E5" w:rsidRDefault="00074640">
      <w:pPr>
        <w:spacing w:after="200" w:line="276" w:lineRule="auto"/>
        <w:rPr>
          <w:rFonts w:ascii="Times New Roman" w:eastAsiaTheme="minorEastAsia" w:hAnsi="Times New Roman" w:cs="Times New Roman"/>
          <w:sz w:val="32"/>
          <w:szCs w:val="32"/>
        </w:rPr>
      </w:pPr>
      <w:r w:rsidRPr="00074640">
        <w:rPr>
          <w:rFonts w:ascii="Times New Roman" w:eastAsiaTheme="minorEastAsia" w:hAnsi="Times New Roman" w:cs="Times New Roman"/>
          <w:noProof/>
          <w:sz w:val="32"/>
          <w:szCs w:val="32"/>
        </w:rPr>
        <w:drawing>
          <wp:inline distT="0" distB="0" distL="0" distR="0" wp14:anchorId="2B62EBBE" wp14:editId="382CD783">
            <wp:extent cx="5472545" cy="1027475"/>
            <wp:effectExtent l="0" t="0" r="0" b="1270"/>
            <wp:docPr id="16090905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90599" name="Picture 1" descr="A screen shot of a computer code&#10;&#10;AI-generated content may be incorrect."/>
                    <pic:cNvPicPr/>
                  </pic:nvPicPr>
                  <pic:blipFill>
                    <a:blip r:embed="rId32"/>
                    <a:stretch>
                      <a:fillRect/>
                    </a:stretch>
                  </pic:blipFill>
                  <pic:spPr>
                    <a:xfrm>
                      <a:off x="0" y="0"/>
                      <a:ext cx="5541219" cy="1040369"/>
                    </a:xfrm>
                    <a:prstGeom prst="rect">
                      <a:avLst/>
                    </a:prstGeom>
                  </pic:spPr>
                </pic:pic>
              </a:graphicData>
            </a:graphic>
          </wp:inline>
        </w:drawing>
      </w:r>
    </w:p>
    <w:p w14:paraId="1B367844" w14:textId="6DE7715A" w:rsidR="00EE062C" w:rsidRDefault="00992C8B" w:rsidP="00A05F56">
      <w:pPr>
        <w:spacing w:after="200" w:line="276" w:lineRule="auto"/>
        <w:jc w:val="center"/>
        <w:rPr>
          <w:rFonts w:ascii="Times New Roman" w:eastAsiaTheme="minorEastAsia" w:hAnsi="Times New Roman" w:cs="Times New Roman"/>
          <w:sz w:val="32"/>
          <w:szCs w:val="32"/>
        </w:rPr>
      </w:pPr>
      <w:r w:rsidRPr="00DC1C06">
        <w:rPr>
          <w:rFonts w:ascii="Times New Roman" w:eastAsiaTheme="minorEastAsia" w:hAnsi="Times New Roman" w:cs="Times New Roman"/>
          <w:noProof/>
          <w:sz w:val="32"/>
          <w:szCs w:val="32"/>
        </w:rPr>
        <w:drawing>
          <wp:inline distT="0" distB="0" distL="0" distR="0" wp14:anchorId="249F79B0" wp14:editId="43B0C5B4">
            <wp:extent cx="2889115" cy="3993129"/>
            <wp:effectExtent l="0" t="0" r="0" b="0"/>
            <wp:docPr id="838297953"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97953" name="Picture 1" descr="A screenshot of a table&#10;&#10;AI-generated content may be incorrect."/>
                    <pic:cNvPicPr/>
                  </pic:nvPicPr>
                  <pic:blipFill>
                    <a:blip r:embed="rId33"/>
                    <a:stretch>
                      <a:fillRect/>
                    </a:stretch>
                  </pic:blipFill>
                  <pic:spPr>
                    <a:xfrm>
                      <a:off x="0" y="0"/>
                      <a:ext cx="2973973" cy="4110413"/>
                    </a:xfrm>
                    <a:prstGeom prst="rect">
                      <a:avLst/>
                    </a:prstGeom>
                  </pic:spPr>
                </pic:pic>
              </a:graphicData>
            </a:graphic>
          </wp:inline>
        </w:drawing>
      </w:r>
    </w:p>
    <w:p w14:paraId="4F755FB9" w14:textId="77777777" w:rsidR="00D12519" w:rsidRDefault="002A0CD4" w:rsidP="00D12519">
      <w:r>
        <w:rPr>
          <w:noProof/>
        </w:rPr>
        <w:lastRenderedPageBreak/>
        <w:drawing>
          <wp:inline distT="0" distB="0" distL="0" distR="0" wp14:anchorId="2D1274D8" wp14:editId="3CD40E15">
            <wp:extent cx="1302178" cy="453390"/>
            <wp:effectExtent l="0" t="0" r="0" b="3810"/>
            <wp:docPr id="521354400" name="Picture 1" descr="A red sig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1302178" cy="453390"/>
                    </a:xfrm>
                    <a:prstGeom prst="rect">
                      <a:avLst/>
                    </a:prstGeom>
                  </pic:spPr>
                </pic:pic>
              </a:graphicData>
            </a:graphic>
          </wp:inline>
        </w:drawing>
      </w:r>
    </w:p>
    <w:p w14:paraId="275CB1E7" w14:textId="024295B1" w:rsidR="00F56C39" w:rsidRDefault="00A05F56" w:rsidP="00D12519">
      <w:pPr>
        <w:pStyle w:val="Heading2"/>
        <w:rPr>
          <w:rFonts w:ascii="Times New Roman" w:eastAsiaTheme="minorEastAsia" w:hAnsi="Times New Roman" w:cs="Times New Roman"/>
          <w:sz w:val="32"/>
          <w:szCs w:val="32"/>
        </w:rPr>
      </w:pPr>
      <w:bookmarkStart w:id="22" w:name="_Toc195282873"/>
      <w:r w:rsidRPr="00A05F56">
        <w:rPr>
          <w:rFonts w:hint="eastAsia"/>
        </w:rPr>
        <w:t xml:space="preserve">Query name: </w:t>
      </w:r>
      <w:r w:rsidRPr="00A05F56">
        <w:t>Customers Using Multiple Payment</w:t>
      </w:r>
      <w:bookmarkEnd w:id="22"/>
    </w:p>
    <w:p w14:paraId="45E05DF0" w14:textId="1307C421" w:rsidR="00441318" w:rsidRDefault="00A05F56">
      <w:pPr>
        <w:spacing w:after="200" w:line="276" w:lineRule="auto"/>
        <w:rPr>
          <w:rFonts w:ascii="Times New Roman" w:eastAsiaTheme="minorEastAsia" w:hAnsi="Times New Roman" w:cs="Times New Roman"/>
          <w:sz w:val="32"/>
          <w:szCs w:val="32"/>
        </w:rPr>
      </w:pPr>
      <w:r w:rsidRPr="00336FCC">
        <w:rPr>
          <w:rFonts w:ascii="Times New Roman" w:eastAsiaTheme="minorEastAsia" w:hAnsi="Times New Roman" w:cs="Times New Roman"/>
          <w:noProof/>
          <w:sz w:val="32"/>
          <w:szCs w:val="32"/>
        </w:rPr>
        <mc:AlternateContent>
          <mc:Choice Requires="wps">
            <w:drawing>
              <wp:anchor distT="45720" distB="45720" distL="114300" distR="114300" simplePos="0" relativeHeight="251658270" behindDoc="0" locked="0" layoutInCell="1" allowOverlap="1" wp14:anchorId="588365C8" wp14:editId="1205F891">
                <wp:simplePos x="0" y="0"/>
                <wp:positionH relativeFrom="margin">
                  <wp:posOffset>0</wp:posOffset>
                </wp:positionH>
                <wp:positionV relativeFrom="paragraph">
                  <wp:posOffset>929005</wp:posOffset>
                </wp:positionV>
                <wp:extent cx="6575425" cy="1847850"/>
                <wp:effectExtent l="0" t="0" r="15875" b="19050"/>
                <wp:wrapSquare wrapText="bothSides"/>
                <wp:docPr id="1689958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5425" cy="1847850"/>
                        </a:xfrm>
                        <a:prstGeom prst="rect">
                          <a:avLst/>
                        </a:prstGeom>
                        <a:solidFill>
                          <a:srgbClr val="FFFFFF"/>
                        </a:solidFill>
                        <a:ln w="9525">
                          <a:solidFill>
                            <a:srgbClr val="000000"/>
                          </a:solidFill>
                          <a:miter lim="800000"/>
                          <a:headEnd/>
                          <a:tailEnd/>
                        </a:ln>
                      </wps:spPr>
                      <wps:txbx>
                        <w:txbxContent>
                          <w:p w14:paraId="2DE91C54" w14:textId="153FB797" w:rsidR="00336FCC" w:rsidRPr="00E8371D" w:rsidRDefault="00E8371D">
                            <w:pPr>
                              <w:rPr>
                                <w:rFonts w:eastAsiaTheme="minorEastAsia"/>
                                <w:sz w:val="32"/>
                                <w:szCs w:val="32"/>
                              </w:rPr>
                            </w:pPr>
                            <w:r w:rsidRPr="00A62A37">
                              <w:rPr>
                                <w:sz w:val="32"/>
                                <w:szCs w:val="32"/>
                              </w:rPr>
                              <w:t xml:space="preserve">When user clicks this button, </w:t>
                            </w:r>
                            <w:r>
                              <w:rPr>
                                <w:rFonts w:eastAsiaTheme="minorEastAsia"/>
                                <w:sz w:val="32"/>
                                <w:szCs w:val="32"/>
                              </w:rPr>
                              <w:t>it</w:t>
                            </w:r>
                            <w:r w:rsidRPr="00D912D4">
                              <w:rPr>
                                <w:sz w:val="32"/>
                                <w:szCs w:val="32"/>
                              </w:rPr>
                              <w:t xml:space="preserve"> will </w:t>
                            </w:r>
                            <w:r w:rsidR="00BD1D0A">
                              <w:rPr>
                                <w:rFonts w:eastAsiaTheme="minorEastAsia" w:hint="eastAsia"/>
                                <w:sz w:val="32"/>
                                <w:szCs w:val="32"/>
                              </w:rPr>
                              <w:t>u</w:t>
                            </w:r>
                            <w:r>
                              <w:rPr>
                                <w:rFonts w:eastAsiaTheme="minorEastAsia" w:hint="eastAsia"/>
                                <w:sz w:val="32"/>
                                <w:szCs w:val="32"/>
                              </w:rPr>
                              <w:t xml:space="preserve">se </w:t>
                            </w:r>
                            <w:r w:rsidR="00BD1D0A">
                              <w:rPr>
                                <w:rFonts w:eastAsiaTheme="minorEastAsia" w:hint="eastAsia"/>
                                <w:sz w:val="32"/>
                                <w:szCs w:val="32"/>
                              </w:rPr>
                              <w:t>Count</w:t>
                            </w:r>
                            <w:r>
                              <w:rPr>
                                <w:rFonts w:eastAsiaTheme="minorEastAsia"/>
                                <w:sz w:val="32"/>
                                <w:szCs w:val="32"/>
                              </w:rPr>
                              <w:t xml:space="preserve"> (</w:t>
                            </w:r>
                            <w:r>
                              <w:rPr>
                                <w:rFonts w:eastAsiaTheme="minorEastAsia" w:hint="eastAsia"/>
                                <w:sz w:val="32"/>
                                <w:szCs w:val="32"/>
                              </w:rPr>
                              <w:t>) function to</w:t>
                            </w:r>
                            <w:r w:rsidR="00202E71">
                              <w:rPr>
                                <w:rFonts w:eastAsiaTheme="minorEastAsia" w:hint="eastAsia"/>
                                <w:sz w:val="32"/>
                                <w:szCs w:val="32"/>
                              </w:rPr>
                              <w:t xml:space="preserve"> </w:t>
                            </w:r>
                            <w:r w:rsidR="0013687F">
                              <w:rPr>
                                <w:rFonts w:eastAsiaTheme="minorEastAsia" w:hint="eastAsia"/>
                                <w:sz w:val="32"/>
                                <w:szCs w:val="32"/>
                              </w:rPr>
                              <w:t>collect</w:t>
                            </w:r>
                            <w:r w:rsidR="00202E71">
                              <w:rPr>
                                <w:rFonts w:eastAsiaTheme="minorEastAsia" w:hint="eastAsia"/>
                                <w:sz w:val="32"/>
                                <w:szCs w:val="32"/>
                              </w:rPr>
                              <w:t xml:space="preserve"> </w:t>
                            </w:r>
                            <w:r w:rsidR="00A55017">
                              <w:rPr>
                                <w:rFonts w:eastAsiaTheme="minorEastAsia" w:hint="eastAsia"/>
                                <w:sz w:val="32"/>
                                <w:szCs w:val="32"/>
                              </w:rPr>
                              <w:t xml:space="preserve">customer who had used </w:t>
                            </w:r>
                            <w:r w:rsidR="00922547">
                              <w:rPr>
                                <w:rFonts w:eastAsiaTheme="minorEastAsia" w:hint="eastAsia"/>
                                <w:sz w:val="32"/>
                                <w:szCs w:val="32"/>
                              </w:rPr>
                              <w:t xml:space="preserve">more than one </w:t>
                            </w:r>
                            <w:r w:rsidR="0031001B">
                              <w:rPr>
                                <w:rFonts w:eastAsiaTheme="minorEastAsia" w:hint="eastAsia"/>
                                <w:sz w:val="32"/>
                                <w:szCs w:val="32"/>
                              </w:rPr>
                              <w:t>payment</w:t>
                            </w:r>
                            <w:r>
                              <w:rPr>
                                <w:rFonts w:eastAsiaTheme="minorEastAsia" w:hint="eastAsia"/>
                                <w:sz w:val="32"/>
                                <w:szCs w:val="32"/>
                              </w:rPr>
                              <w:t>,</w:t>
                            </w:r>
                            <w:r w:rsidR="00DD637E">
                              <w:rPr>
                                <w:rFonts w:eastAsiaTheme="minorEastAsia" w:hint="eastAsia"/>
                                <w:sz w:val="32"/>
                                <w:szCs w:val="32"/>
                              </w:rPr>
                              <w:t xml:space="preserve"> </w:t>
                            </w:r>
                            <w:r w:rsidR="00B130D3" w:rsidRPr="00B130D3">
                              <w:rPr>
                                <w:rFonts w:eastAsiaTheme="minorEastAsia"/>
                                <w:sz w:val="32"/>
                                <w:szCs w:val="32"/>
                              </w:rPr>
                              <w:t>Uses HAVING COUNT (</w:t>
                            </w:r>
                            <w:r w:rsidR="00BE1991" w:rsidRPr="00B130D3">
                              <w:rPr>
                                <w:rFonts w:eastAsiaTheme="minorEastAsia"/>
                                <w:sz w:val="32"/>
                                <w:szCs w:val="32"/>
                              </w:rPr>
                              <w:t>py. PaymentMethod</w:t>
                            </w:r>
                            <w:r w:rsidR="00B130D3" w:rsidRPr="00B130D3">
                              <w:rPr>
                                <w:rFonts w:eastAsiaTheme="minorEastAsia"/>
                                <w:sz w:val="32"/>
                                <w:szCs w:val="32"/>
                              </w:rPr>
                              <w:t>) &gt; 1</w:t>
                            </w:r>
                            <w:r w:rsidR="00B37ADF">
                              <w:rPr>
                                <w:rFonts w:eastAsiaTheme="minorEastAsia" w:hint="eastAsia"/>
                                <w:sz w:val="32"/>
                                <w:szCs w:val="32"/>
                              </w:rPr>
                              <w:t xml:space="preserve"> to </w:t>
                            </w:r>
                            <w:r w:rsidR="00B130D3" w:rsidRPr="00B130D3">
                              <w:rPr>
                                <w:rFonts w:eastAsiaTheme="minorEastAsia"/>
                                <w:sz w:val="32"/>
                                <w:szCs w:val="32"/>
                              </w:rPr>
                              <w:t>find customers use more than one payment</w:t>
                            </w:r>
                            <w:r w:rsidR="00B130D3">
                              <w:rPr>
                                <w:rFonts w:eastAsiaTheme="minorEastAsia" w:hint="eastAsia"/>
                                <w:sz w:val="32"/>
                                <w:szCs w:val="32"/>
                              </w:rPr>
                              <w:t xml:space="preserve">. </w:t>
                            </w:r>
                            <w:r w:rsidR="00852953">
                              <w:rPr>
                                <w:rFonts w:eastAsiaTheme="minorEastAsia" w:hint="eastAsia"/>
                                <w:sz w:val="32"/>
                                <w:szCs w:val="32"/>
                              </w:rPr>
                              <w:t>Connect 3</w:t>
                            </w:r>
                            <w:r w:rsidR="004E5DDF">
                              <w:rPr>
                                <w:rFonts w:eastAsiaTheme="minorEastAsia" w:hint="eastAsia"/>
                                <w:sz w:val="32"/>
                                <w:szCs w:val="32"/>
                              </w:rPr>
                              <w:t xml:space="preserve"> table </w:t>
                            </w:r>
                            <w:r w:rsidR="0005486B">
                              <w:rPr>
                                <w:rFonts w:eastAsiaTheme="minorEastAsia" w:hint="eastAsia"/>
                                <w:sz w:val="32"/>
                                <w:szCs w:val="32"/>
                              </w:rPr>
                              <w:t>(</w:t>
                            </w:r>
                            <w:r w:rsidR="0027743D" w:rsidRPr="00905DFD">
                              <w:rPr>
                                <w:rFonts w:eastAsiaTheme="minorEastAsia" w:hint="eastAsia"/>
                                <w:sz w:val="32"/>
                                <w:szCs w:val="32"/>
                                <w:highlight w:val="yellow"/>
                              </w:rPr>
                              <w:t xml:space="preserve">Customer </w:t>
                            </w:r>
                            <w:r w:rsidR="0027743D" w:rsidRPr="00905DFD">
                              <w:rPr>
                                <w:rFonts w:eastAsiaTheme="minorEastAsia" w:hint="eastAsia"/>
                                <w:sz w:val="32"/>
                                <w:szCs w:val="32"/>
                                <w:highlight w:val="yellow"/>
                              </w:rPr>
                              <w:t>→</w:t>
                            </w:r>
                            <w:r w:rsidR="0027743D" w:rsidRPr="00905DFD">
                              <w:rPr>
                                <w:rFonts w:eastAsiaTheme="minorEastAsia" w:hint="eastAsia"/>
                                <w:sz w:val="32"/>
                                <w:szCs w:val="32"/>
                                <w:highlight w:val="yellow"/>
                              </w:rPr>
                              <w:t xml:space="preserve"> Order </w:t>
                            </w:r>
                            <w:r w:rsidR="0027743D" w:rsidRPr="00905DFD">
                              <w:rPr>
                                <w:rFonts w:eastAsiaTheme="minorEastAsia" w:hint="eastAsia"/>
                                <w:sz w:val="32"/>
                                <w:szCs w:val="32"/>
                                <w:highlight w:val="yellow"/>
                              </w:rPr>
                              <w:t>→</w:t>
                            </w:r>
                            <w:r w:rsidR="0027743D" w:rsidRPr="00905DFD">
                              <w:rPr>
                                <w:rFonts w:eastAsiaTheme="minorEastAsia" w:hint="eastAsia"/>
                                <w:sz w:val="32"/>
                                <w:szCs w:val="32"/>
                                <w:highlight w:val="yellow"/>
                              </w:rPr>
                              <w:t xml:space="preserve"> Payment</w:t>
                            </w:r>
                            <w:r w:rsidR="0005486B">
                              <w:rPr>
                                <w:rFonts w:eastAsiaTheme="minorEastAsia" w:hint="eastAsia"/>
                                <w:sz w:val="32"/>
                                <w:szCs w:val="32"/>
                              </w:rPr>
                              <w:t>)</w:t>
                            </w:r>
                            <w:r w:rsidR="00384BC8">
                              <w:rPr>
                                <w:rFonts w:eastAsiaTheme="minorEastAsia" w:hint="eastAsia"/>
                                <w:sz w:val="32"/>
                                <w:szCs w:val="32"/>
                              </w:rPr>
                              <w:t xml:space="preserve"> </w:t>
                            </w:r>
                            <w:r w:rsidR="004670C2">
                              <w:rPr>
                                <w:rFonts w:eastAsiaTheme="minorEastAsia" w:hint="eastAsia"/>
                                <w:sz w:val="32"/>
                                <w:szCs w:val="32"/>
                              </w:rPr>
                              <w:t xml:space="preserve">to </w:t>
                            </w:r>
                            <w:r w:rsidR="00FD53FC" w:rsidRPr="00FD53FC">
                              <w:rPr>
                                <w:rFonts w:eastAsiaTheme="minorEastAsia"/>
                                <w:sz w:val="32"/>
                                <w:szCs w:val="32"/>
                              </w:rPr>
                              <w:t>ensure accurate payment-to-order matching</w:t>
                            </w:r>
                            <w:r w:rsidR="00FD53FC">
                              <w:rPr>
                                <w:rFonts w:eastAsiaTheme="minorEastAsia" w:hint="eastAsia"/>
                                <w:sz w:val="32"/>
                                <w:szCs w:val="32"/>
                              </w:rPr>
                              <w:t xml:space="preserve">. </w:t>
                            </w:r>
                            <w:r w:rsidR="00245FCD" w:rsidRPr="00245FCD">
                              <w:rPr>
                                <w:rFonts w:eastAsiaTheme="minorEastAsia"/>
                                <w:sz w:val="32"/>
                                <w:szCs w:val="32"/>
                              </w:rPr>
                              <w:t>This analysis could support Payment Strategy</w:t>
                            </w:r>
                            <w:r w:rsidR="00CF6187">
                              <w:rPr>
                                <w:rFonts w:eastAsiaTheme="minorEastAsia" w:hint="eastAsia"/>
                                <w:sz w:val="32"/>
                                <w:szCs w:val="32"/>
                              </w:rPr>
                              <w:t xml:space="preserve"> in business application</w:t>
                            </w:r>
                            <w:r w:rsidR="00245FCD">
                              <w:rPr>
                                <w:rFonts w:eastAsiaTheme="minorEastAsia" w:hint="eastAsia"/>
                                <w:sz w:val="32"/>
                                <w:szCs w:val="32"/>
                              </w:rPr>
                              <w:t>.</w:t>
                            </w:r>
                            <w:r w:rsidR="00B37ADF">
                              <w:rPr>
                                <w:rFonts w:eastAsiaTheme="minorEastAsia" w:hint="eastAsia"/>
                                <w:sz w:val="32"/>
                                <w:szCs w:val="32"/>
                              </w:rPr>
                              <w:t xml:space="preserve"> T</w:t>
                            </w:r>
                            <w:r w:rsidR="00DB0AE3">
                              <w:rPr>
                                <w:rFonts w:eastAsiaTheme="minorEastAsia" w:hint="eastAsia"/>
                                <w:sz w:val="32"/>
                                <w:szCs w:val="32"/>
                              </w:rPr>
                              <w:t xml:space="preserve">hen </w:t>
                            </w:r>
                            <w:r w:rsidRPr="00A62A37">
                              <w:rPr>
                                <w:sz w:val="32"/>
                                <w:szCs w:val="32"/>
                              </w:rPr>
                              <w:t>the result is shown like this</w:t>
                            </w:r>
                            <w:r>
                              <w:rPr>
                                <w:rFonts w:cstheme="minorHAnsi"/>
                                <w:sz w:val="32"/>
                                <w:szCs w:val="3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365C8" id="_x0000_s1037" type="#_x0000_t202" style="position:absolute;margin-left:0;margin-top:73.15pt;width:517.75pt;height:145.5pt;z-index:25165827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">
                <v:textbox>
                  <w:txbxContent>
                    <w:p w14:paraId="2DE91C54" w14:textId="153FB797" w:rsidR="00336FCC" w:rsidRPr="00E8371D" w:rsidRDefault="00E8371D">
                      <w:pPr>
                        <w:rPr>
                          <w:rFonts w:eastAsiaTheme="minorEastAsia"/>
                          <w:sz w:val="32"/>
                          <w:szCs w:val="32"/>
                        </w:rPr>
                      </w:pPr>
                      <w:r w:rsidRPr="00A62A37">
                        <w:rPr>
                          <w:sz w:val="32"/>
                          <w:szCs w:val="32"/>
                        </w:rPr>
                        <w:t xml:space="preserve">When user clicks this button, </w:t>
                      </w:r>
                      <w:r>
                        <w:rPr>
                          <w:rFonts w:eastAsiaTheme="minorEastAsia"/>
                          <w:sz w:val="32"/>
                          <w:szCs w:val="32"/>
                        </w:rPr>
                        <w:t>it</w:t>
                      </w:r>
                      <w:r w:rsidRPr="00D912D4">
                        <w:rPr>
                          <w:sz w:val="32"/>
                          <w:szCs w:val="32"/>
                        </w:rPr>
                        <w:t xml:space="preserve"> will </w:t>
                      </w:r>
                      <w:r w:rsidR="00BD1D0A">
                        <w:rPr>
                          <w:rFonts w:eastAsiaTheme="minorEastAsia" w:hint="eastAsia"/>
                          <w:sz w:val="32"/>
                          <w:szCs w:val="32"/>
                        </w:rPr>
                        <w:t>u</w:t>
                      </w:r>
                      <w:r>
                        <w:rPr>
                          <w:rFonts w:eastAsiaTheme="minorEastAsia" w:hint="eastAsia"/>
                          <w:sz w:val="32"/>
                          <w:szCs w:val="32"/>
                        </w:rPr>
                        <w:t xml:space="preserve">se </w:t>
                      </w:r>
                      <w:r w:rsidR="00BD1D0A">
                        <w:rPr>
                          <w:rFonts w:eastAsiaTheme="minorEastAsia" w:hint="eastAsia"/>
                          <w:sz w:val="32"/>
                          <w:szCs w:val="32"/>
                        </w:rPr>
                        <w:t>Count</w:t>
                      </w:r>
                      <w:r>
                        <w:rPr>
                          <w:rFonts w:eastAsiaTheme="minorEastAsia"/>
                          <w:sz w:val="32"/>
                          <w:szCs w:val="32"/>
                        </w:rPr>
                        <w:t xml:space="preserve"> (</w:t>
                      </w:r>
                      <w:r>
                        <w:rPr>
                          <w:rFonts w:eastAsiaTheme="minorEastAsia" w:hint="eastAsia"/>
                          <w:sz w:val="32"/>
                          <w:szCs w:val="32"/>
                        </w:rPr>
                        <w:t>) function to</w:t>
                      </w:r>
                      <w:r w:rsidR="00202E71">
                        <w:rPr>
                          <w:rFonts w:eastAsiaTheme="minorEastAsia" w:hint="eastAsia"/>
                          <w:sz w:val="32"/>
                          <w:szCs w:val="32"/>
                        </w:rPr>
                        <w:t xml:space="preserve"> </w:t>
                      </w:r>
                      <w:r w:rsidR="0013687F">
                        <w:rPr>
                          <w:rFonts w:eastAsiaTheme="minorEastAsia" w:hint="eastAsia"/>
                          <w:sz w:val="32"/>
                          <w:szCs w:val="32"/>
                        </w:rPr>
                        <w:t>collect</w:t>
                      </w:r>
                      <w:r w:rsidR="00202E71">
                        <w:rPr>
                          <w:rFonts w:eastAsiaTheme="minorEastAsia" w:hint="eastAsia"/>
                          <w:sz w:val="32"/>
                          <w:szCs w:val="32"/>
                        </w:rPr>
                        <w:t xml:space="preserve"> </w:t>
                      </w:r>
                      <w:r w:rsidR="00A55017">
                        <w:rPr>
                          <w:rFonts w:eastAsiaTheme="minorEastAsia" w:hint="eastAsia"/>
                          <w:sz w:val="32"/>
                          <w:szCs w:val="32"/>
                        </w:rPr>
                        <w:t xml:space="preserve">customer who had used </w:t>
                      </w:r>
                      <w:r w:rsidR="00922547">
                        <w:rPr>
                          <w:rFonts w:eastAsiaTheme="minorEastAsia" w:hint="eastAsia"/>
                          <w:sz w:val="32"/>
                          <w:szCs w:val="32"/>
                        </w:rPr>
                        <w:t xml:space="preserve">more than one </w:t>
                      </w:r>
                      <w:r w:rsidR="0031001B">
                        <w:rPr>
                          <w:rFonts w:eastAsiaTheme="minorEastAsia" w:hint="eastAsia"/>
                          <w:sz w:val="32"/>
                          <w:szCs w:val="32"/>
                        </w:rPr>
                        <w:t>payment</w:t>
                      </w:r>
                      <w:r>
                        <w:rPr>
                          <w:rFonts w:eastAsiaTheme="minorEastAsia" w:hint="eastAsia"/>
                          <w:sz w:val="32"/>
                          <w:szCs w:val="32"/>
                        </w:rPr>
                        <w:t>,</w:t>
                      </w:r>
                      <w:r w:rsidR="00DD637E">
                        <w:rPr>
                          <w:rFonts w:eastAsiaTheme="minorEastAsia" w:hint="eastAsia"/>
                          <w:sz w:val="32"/>
                          <w:szCs w:val="32"/>
                        </w:rPr>
                        <w:t xml:space="preserve"> </w:t>
                      </w:r>
                      <w:r w:rsidR="00B130D3" w:rsidRPr="00B130D3">
                        <w:rPr>
                          <w:rFonts w:eastAsiaTheme="minorEastAsia"/>
                          <w:sz w:val="32"/>
                          <w:szCs w:val="32"/>
                        </w:rPr>
                        <w:t>Uses HAVING COUNT (</w:t>
                      </w:r>
                      <w:r w:rsidR="00BE1991" w:rsidRPr="00B130D3">
                        <w:rPr>
                          <w:rFonts w:eastAsiaTheme="minorEastAsia"/>
                          <w:sz w:val="32"/>
                          <w:szCs w:val="32"/>
                        </w:rPr>
                        <w:t>py. PaymentMethod</w:t>
                      </w:r>
                      <w:r w:rsidR="00B130D3" w:rsidRPr="00B130D3">
                        <w:rPr>
                          <w:rFonts w:eastAsiaTheme="minorEastAsia"/>
                          <w:sz w:val="32"/>
                          <w:szCs w:val="32"/>
                        </w:rPr>
                        <w:t>) &gt; 1</w:t>
                      </w:r>
                      <w:r w:rsidR="00B37ADF">
                        <w:rPr>
                          <w:rFonts w:eastAsiaTheme="minorEastAsia" w:hint="eastAsia"/>
                          <w:sz w:val="32"/>
                          <w:szCs w:val="32"/>
                        </w:rPr>
                        <w:t xml:space="preserve"> to </w:t>
                      </w:r>
                      <w:r w:rsidR="00B130D3" w:rsidRPr="00B130D3">
                        <w:rPr>
                          <w:rFonts w:eastAsiaTheme="minorEastAsia"/>
                          <w:sz w:val="32"/>
                          <w:szCs w:val="32"/>
                        </w:rPr>
                        <w:t>find customers use more than one payment</w:t>
                      </w:r>
                      <w:r w:rsidR="00B130D3">
                        <w:rPr>
                          <w:rFonts w:eastAsiaTheme="minorEastAsia" w:hint="eastAsia"/>
                          <w:sz w:val="32"/>
                          <w:szCs w:val="32"/>
                        </w:rPr>
                        <w:t xml:space="preserve">. </w:t>
                      </w:r>
                      <w:r w:rsidR="00852953">
                        <w:rPr>
                          <w:rFonts w:eastAsiaTheme="minorEastAsia" w:hint="eastAsia"/>
                          <w:sz w:val="32"/>
                          <w:szCs w:val="32"/>
                        </w:rPr>
                        <w:t>Connect 3</w:t>
                      </w:r>
                      <w:r w:rsidR="004E5DDF">
                        <w:rPr>
                          <w:rFonts w:eastAsiaTheme="minorEastAsia" w:hint="eastAsia"/>
                          <w:sz w:val="32"/>
                          <w:szCs w:val="32"/>
                        </w:rPr>
                        <w:t xml:space="preserve"> table </w:t>
                      </w:r>
                      <w:r w:rsidR="0005486B">
                        <w:rPr>
                          <w:rFonts w:eastAsiaTheme="minorEastAsia" w:hint="eastAsia"/>
                          <w:sz w:val="32"/>
                          <w:szCs w:val="32"/>
                        </w:rPr>
                        <w:t>(</w:t>
                      </w:r>
                      <w:r w:rsidR="0027743D" w:rsidRPr="00905DFD">
                        <w:rPr>
                          <w:rFonts w:eastAsiaTheme="minorEastAsia" w:hint="eastAsia"/>
                          <w:sz w:val="32"/>
                          <w:szCs w:val="32"/>
                          <w:highlight w:val="yellow"/>
                        </w:rPr>
                        <w:t xml:space="preserve">Customer </w:t>
                      </w:r>
                      <w:r w:rsidR="0027743D" w:rsidRPr="00905DFD">
                        <w:rPr>
                          <w:rFonts w:eastAsiaTheme="minorEastAsia" w:hint="eastAsia"/>
                          <w:sz w:val="32"/>
                          <w:szCs w:val="32"/>
                          <w:highlight w:val="yellow"/>
                        </w:rPr>
                        <w:t>→</w:t>
                      </w:r>
                      <w:r w:rsidR="0027743D" w:rsidRPr="00905DFD">
                        <w:rPr>
                          <w:rFonts w:eastAsiaTheme="minorEastAsia" w:hint="eastAsia"/>
                          <w:sz w:val="32"/>
                          <w:szCs w:val="32"/>
                          <w:highlight w:val="yellow"/>
                        </w:rPr>
                        <w:t xml:space="preserve"> Order </w:t>
                      </w:r>
                      <w:r w:rsidR="0027743D" w:rsidRPr="00905DFD">
                        <w:rPr>
                          <w:rFonts w:eastAsiaTheme="minorEastAsia" w:hint="eastAsia"/>
                          <w:sz w:val="32"/>
                          <w:szCs w:val="32"/>
                          <w:highlight w:val="yellow"/>
                        </w:rPr>
                        <w:t>→</w:t>
                      </w:r>
                      <w:r w:rsidR="0027743D" w:rsidRPr="00905DFD">
                        <w:rPr>
                          <w:rFonts w:eastAsiaTheme="minorEastAsia" w:hint="eastAsia"/>
                          <w:sz w:val="32"/>
                          <w:szCs w:val="32"/>
                          <w:highlight w:val="yellow"/>
                        </w:rPr>
                        <w:t xml:space="preserve"> Payment</w:t>
                      </w:r>
                      <w:r w:rsidR="0005486B">
                        <w:rPr>
                          <w:rFonts w:eastAsiaTheme="minorEastAsia" w:hint="eastAsia"/>
                          <w:sz w:val="32"/>
                          <w:szCs w:val="32"/>
                        </w:rPr>
                        <w:t>)</w:t>
                      </w:r>
                      <w:r w:rsidR="00384BC8">
                        <w:rPr>
                          <w:rFonts w:eastAsiaTheme="minorEastAsia" w:hint="eastAsia"/>
                          <w:sz w:val="32"/>
                          <w:szCs w:val="32"/>
                        </w:rPr>
                        <w:t xml:space="preserve"> </w:t>
                      </w:r>
                      <w:r w:rsidR="004670C2">
                        <w:rPr>
                          <w:rFonts w:eastAsiaTheme="minorEastAsia" w:hint="eastAsia"/>
                          <w:sz w:val="32"/>
                          <w:szCs w:val="32"/>
                        </w:rPr>
                        <w:t xml:space="preserve">to </w:t>
                      </w:r>
                      <w:r w:rsidR="00FD53FC" w:rsidRPr="00FD53FC">
                        <w:rPr>
                          <w:rFonts w:eastAsiaTheme="minorEastAsia"/>
                          <w:sz w:val="32"/>
                          <w:szCs w:val="32"/>
                        </w:rPr>
                        <w:t>ensure accurate payment-to-order matching</w:t>
                      </w:r>
                      <w:r w:rsidR="00FD53FC">
                        <w:rPr>
                          <w:rFonts w:eastAsiaTheme="minorEastAsia" w:hint="eastAsia"/>
                          <w:sz w:val="32"/>
                          <w:szCs w:val="32"/>
                        </w:rPr>
                        <w:t xml:space="preserve">. </w:t>
                      </w:r>
                      <w:r w:rsidR="00245FCD" w:rsidRPr="00245FCD">
                        <w:rPr>
                          <w:rFonts w:eastAsiaTheme="minorEastAsia"/>
                          <w:sz w:val="32"/>
                          <w:szCs w:val="32"/>
                        </w:rPr>
                        <w:t>This analysis could support Payment Strategy</w:t>
                      </w:r>
                      <w:r w:rsidR="00CF6187">
                        <w:rPr>
                          <w:rFonts w:eastAsiaTheme="minorEastAsia" w:hint="eastAsia"/>
                          <w:sz w:val="32"/>
                          <w:szCs w:val="32"/>
                        </w:rPr>
                        <w:t xml:space="preserve"> in business application</w:t>
                      </w:r>
                      <w:r w:rsidR="00245FCD">
                        <w:rPr>
                          <w:rFonts w:eastAsiaTheme="minorEastAsia" w:hint="eastAsia"/>
                          <w:sz w:val="32"/>
                          <w:szCs w:val="32"/>
                        </w:rPr>
                        <w:t>.</w:t>
                      </w:r>
                      <w:r w:rsidR="00B37ADF">
                        <w:rPr>
                          <w:rFonts w:eastAsiaTheme="minorEastAsia" w:hint="eastAsia"/>
                          <w:sz w:val="32"/>
                          <w:szCs w:val="32"/>
                        </w:rPr>
                        <w:t xml:space="preserve"> T</w:t>
                      </w:r>
                      <w:r w:rsidR="00DB0AE3">
                        <w:rPr>
                          <w:rFonts w:eastAsiaTheme="minorEastAsia" w:hint="eastAsia"/>
                          <w:sz w:val="32"/>
                          <w:szCs w:val="32"/>
                        </w:rPr>
                        <w:t xml:space="preserve">hen </w:t>
                      </w:r>
                      <w:r w:rsidRPr="00A62A37">
                        <w:rPr>
                          <w:sz w:val="32"/>
                          <w:szCs w:val="32"/>
                        </w:rPr>
                        <w:t>the result is shown like this</w:t>
                      </w:r>
                      <w:r>
                        <w:rPr>
                          <w:rFonts w:cstheme="minorHAnsi"/>
                          <w:sz w:val="32"/>
                          <w:szCs w:val="32"/>
                        </w:rPr>
                        <w:t>↓</w:t>
                      </w:r>
                    </w:p>
                  </w:txbxContent>
                </v:textbox>
                <w10:wrap type="square" anchorx="margin"/>
              </v:shape>
            </w:pict>
          </mc:Fallback>
        </mc:AlternateContent>
      </w:r>
      <w:r w:rsidR="00336FCC" w:rsidRPr="00336FCC">
        <w:rPr>
          <w:rFonts w:ascii="Times New Roman" w:eastAsiaTheme="minorEastAsia" w:hAnsi="Times New Roman" w:cs="Times New Roman"/>
          <w:noProof/>
          <w:sz w:val="32"/>
          <w:szCs w:val="32"/>
        </w:rPr>
        <w:drawing>
          <wp:inline distT="0" distB="0" distL="0" distR="0" wp14:anchorId="51131F66" wp14:editId="7038FE1A">
            <wp:extent cx="3472774" cy="846845"/>
            <wp:effectExtent l="0" t="0" r="0" b="4445"/>
            <wp:docPr id="65752371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3710" name="Picture 1" descr="A screenshot of a computer code&#10;&#10;AI-generated content may be incorrect."/>
                    <pic:cNvPicPr/>
                  </pic:nvPicPr>
                  <pic:blipFill>
                    <a:blip r:embed="rId35"/>
                    <a:stretch>
                      <a:fillRect/>
                    </a:stretch>
                  </pic:blipFill>
                  <pic:spPr>
                    <a:xfrm>
                      <a:off x="0" y="0"/>
                      <a:ext cx="3559555" cy="868007"/>
                    </a:xfrm>
                    <a:prstGeom prst="rect">
                      <a:avLst/>
                    </a:prstGeom>
                  </pic:spPr>
                </pic:pic>
              </a:graphicData>
            </a:graphic>
          </wp:inline>
        </w:drawing>
      </w:r>
    </w:p>
    <w:p w14:paraId="268D76A7" w14:textId="123756EB" w:rsidR="00336FCC" w:rsidRDefault="0038620B" w:rsidP="00FE3164">
      <w:pPr>
        <w:spacing w:after="200" w:line="276" w:lineRule="auto"/>
        <w:jc w:val="center"/>
        <w:rPr>
          <w:rFonts w:ascii="Times New Roman" w:eastAsiaTheme="minorEastAsia" w:hAnsi="Times New Roman" w:cs="Times New Roman"/>
          <w:sz w:val="32"/>
          <w:szCs w:val="32"/>
        </w:rPr>
      </w:pPr>
      <w:r w:rsidRPr="0038620B">
        <w:rPr>
          <w:rFonts w:ascii="Times New Roman" w:eastAsiaTheme="minorEastAsia" w:hAnsi="Times New Roman" w:cs="Times New Roman"/>
          <w:noProof/>
          <w:sz w:val="32"/>
          <w:szCs w:val="32"/>
        </w:rPr>
        <w:drawing>
          <wp:inline distT="0" distB="0" distL="0" distR="0" wp14:anchorId="700E1ECE" wp14:editId="6B8A0649">
            <wp:extent cx="3287949" cy="4166908"/>
            <wp:effectExtent l="0" t="0" r="1905" b="0"/>
            <wp:docPr id="2117951668"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51668" name="Picture 1" descr="A screenshot of a table&#10;&#10;AI-generated content may be incorrect."/>
                    <pic:cNvPicPr/>
                  </pic:nvPicPr>
                  <pic:blipFill>
                    <a:blip r:embed="rId36"/>
                    <a:stretch>
                      <a:fillRect/>
                    </a:stretch>
                  </pic:blipFill>
                  <pic:spPr>
                    <a:xfrm>
                      <a:off x="0" y="0"/>
                      <a:ext cx="3398911" cy="4307533"/>
                    </a:xfrm>
                    <a:prstGeom prst="rect">
                      <a:avLst/>
                    </a:prstGeom>
                  </pic:spPr>
                </pic:pic>
              </a:graphicData>
            </a:graphic>
          </wp:inline>
        </w:drawing>
      </w:r>
    </w:p>
    <w:p w14:paraId="7054665F" w14:textId="77777777" w:rsidR="00EE062C" w:rsidRDefault="00EE062C" w:rsidP="00FE3164">
      <w:pPr>
        <w:spacing w:after="200" w:line="276" w:lineRule="auto"/>
        <w:jc w:val="center"/>
        <w:rPr>
          <w:rFonts w:ascii="Times New Roman" w:eastAsiaTheme="minorEastAsia" w:hAnsi="Times New Roman" w:cs="Times New Roman"/>
          <w:sz w:val="32"/>
          <w:szCs w:val="32"/>
        </w:rPr>
      </w:pPr>
    </w:p>
    <w:p w14:paraId="38462463" w14:textId="77777777" w:rsidR="004E51C6" w:rsidRDefault="00CF1C6A" w:rsidP="004E51C6">
      <w:r w:rsidRPr="00CF1C6A">
        <w:rPr>
          <w:rFonts w:ascii="Times New Roman" w:eastAsiaTheme="minorEastAsia" w:hAnsi="Times New Roman" w:cs="Times New Roman"/>
          <w:noProof/>
          <w:sz w:val="32"/>
          <w:szCs w:val="32"/>
        </w:rPr>
        <mc:AlternateContent>
          <mc:Choice Requires="wps">
            <w:drawing>
              <wp:anchor distT="45720" distB="45720" distL="114300" distR="114300" simplePos="0" relativeHeight="251658275" behindDoc="0" locked="0" layoutInCell="1" allowOverlap="1" wp14:anchorId="1DF2AE0E" wp14:editId="10327E2F">
                <wp:simplePos x="0" y="0"/>
                <wp:positionH relativeFrom="margin">
                  <wp:align>left</wp:align>
                </wp:positionH>
                <wp:positionV relativeFrom="paragraph">
                  <wp:posOffset>1457325</wp:posOffset>
                </wp:positionV>
                <wp:extent cx="6621780" cy="1404620"/>
                <wp:effectExtent l="0" t="0" r="26670" b="23495"/>
                <wp:wrapSquare wrapText="bothSides"/>
                <wp:docPr id="1281648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1780" cy="1404620"/>
                        </a:xfrm>
                        <a:prstGeom prst="rect">
                          <a:avLst/>
                        </a:prstGeom>
                        <a:solidFill>
                          <a:srgbClr val="FFFFFF"/>
                        </a:solidFill>
                        <a:ln w="9525">
                          <a:solidFill>
                            <a:srgbClr val="000000"/>
                          </a:solidFill>
                          <a:miter lim="800000"/>
                          <a:headEnd/>
                          <a:tailEnd/>
                        </a:ln>
                      </wps:spPr>
                      <wps:txbx>
                        <w:txbxContent>
                          <w:p w14:paraId="66EB6857" w14:textId="522C03FC" w:rsidR="00CF1C6A" w:rsidRPr="00483E4B" w:rsidRDefault="007D4115">
                            <w:pPr>
                              <w:rPr>
                                <w:rFonts w:eastAsiaTheme="minorEastAsia"/>
                                <w:b/>
                                <w:bCs/>
                                <w:sz w:val="32"/>
                                <w:szCs w:val="32"/>
                              </w:rPr>
                            </w:pPr>
                            <w:r w:rsidRPr="00A62A37">
                              <w:rPr>
                                <w:sz w:val="32"/>
                                <w:szCs w:val="32"/>
                              </w:rPr>
                              <w:t xml:space="preserve">When user clicks this button, </w:t>
                            </w:r>
                            <w:r>
                              <w:rPr>
                                <w:rFonts w:eastAsiaTheme="minorEastAsia"/>
                                <w:sz w:val="32"/>
                                <w:szCs w:val="32"/>
                              </w:rPr>
                              <w:t>it</w:t>
                            </w:r>
                            <w:r w:rsidRPr="00D912D4">
                              <w:rPr>
                                <w:sz w:val="32"/>
                                <w:szCs w:val="32"/>
                              </w:rPr>
                              <w:t xml:space="preserve"> will </w:t>
                            </w:r>
                            <w:r w:rsidR="00483E4B" w:rsidRPr="00AA2498">
                              <w:rPr>
                                <w:rFonts w:eastAsiaTheme="minorEastAsia"/>
                                <w:sz w:val="32"/>
                                <w:szCs w:val="32"/>
                              </w:rPr>
                              <w:t>identify customers with outstanding payments by finding all orders where</w:t>
                            </w:r>
                            <w:r w:rsidR="00376120">
                              <w:rPr>
                                <w:rFonts w:eastAsiaTheme="minorEastAsia" w:hint="eastAsia"/>
                                <w:sz w:val="32"/>
                                <w:szCs w:val="32"/>
                              </w:rPr>
                              <w:t xml:space="preserve"> </w:t>
                            </w:r>
                            <w:r w:rsidR="00176843">
                              <w:rPr>
                                <w:rFonts w:eastAsiaTheme="minorEastAsia" w:hint="eastAsia"/>
                                <w:sz w:val="32"/>
                                <w:szCs w:val="32"/>
                              </w:rPr>
                              <w:t xml:space="preserve">the </w:t>
                            </w:r>
                            <w:r w:rsidR="00483E4B" w:rsidRPr="00AA2498">
                              <w:rPr>
                                <w:rFonts w:eastAsiaTheme="minorEastAsia"/>
                                <w:sz w:val="32"/>
                                <w:szCs w:val="32"/>
                              </w:rPr>
                              <w:t>payment status</w:t>
                            </w:r>
                            <w:r w:rsidR="000A0CEA">
                              <w:rPr>
                                <w:rFonts w:eastAsiaTheme="minorEastAsia" w:hint="eastAsia"/>
                                <w:sz w:val="32"/>
                                <w:szCs w:val="32"/>
                              </w:rPr>
                              <w:t xml:space="preserve"> is</w:t>
                            </w:r>
                            <w:r w:rsidR="00C47243">
                              <w:rPr>
                                <w:rFonts w:eastAsiaTheme="minorEastAsia" w:hint="eastAsia"/>
                                <w:sz w:val="32"/>
                                <w:szCs w:val="32"/>
                              </w:rPr>
                              <w:t xml:space="preserve"> </w:t>
                            </w:r>
                            <w:r w:rsidR="00483E4B" w:rsidRPr="00AA2498">
                              <w:rPr>
                                <w:rFonts w:eastAsiaTheme="minorEastAsia"/>
                                <w:sz w:val="32"/>
                                <w:szCs w:val="32"/>
                              </w:rPr>
                              <w:t>marked as "</w:t>
                            </w:r>
                            <w:r w:rsidR="00C47243">
                              <w:rPr>
                                <w:rFonts w:eastAsiaTheme="minorEastAsia" w:hint="eastAsia"/>
                                <w:sz w:val="32"/>
                                <w:szCs w:val="32"/>
                              </w:rPr>
                              <w:t>Yes</w:t>
                            </w:r>
                            <w:r w:rsidR="00483E4B" w:rsidRPr="00AA2498">
                              <w:rPr>
                                <w:rFonts w:eastAsiaTheme="minorEastAsia"/>
                                <w:sz w:val="32"/>
                                <w:szCs w:val="32"/>
                              </w:rPr>
                              <w:t>".</w:t>
                            </w:r>
                            <w:r w:rsidR="004B0971">
                              <w:rPr>
                                <w:rFonts w:eastAsiaTheme="minorEastAsia" w:hint="eastAsia"/>
                                <w:sz w:val="32"/>
                                <w:szCs w:val="32"/>
                              </w:rPr>
                              <w:t xml:space="preserve"> Join Operator Style</w:t>
                            </w:r>
                            <w:r w:rsidR="00DE5C45">
                              <w:rPr>
                                <w:rFonts w:eastAsiaTheme="minorEastAsia" w:hint="eastAsia"/>
                                <w:sz w:val="32"/>
                                <w:szCs w:val="32"/>
                              </w:rPr>
                              <w:t xml:space="preserve"> to</w:t>
                            </w:r>
                            <w:r w:rsidR="0010348D">
                              <w:rPr>
                                <w:rFonts w:eastAsiaTheme="minorEastAsia" w:hint="eastAsia"/>
                                <w:sz w:val="32"/>
                                <w:szCs w:val="32"/>
                              </w:rPr>
                              <w:t xml:space="preserve"> inner</w:t>
                            </w:r>
                            <w:r w:rsidR="00DE5C45">
                              <w:rPr>
                                <w:rFonts w:eastAsiaTheme="minorEastAsia" w:hint="eastAsia"/>
                                <w:sz w:val="32"/>
                                <w:szCs w:val="32"/>
                              </w:rPr>
                              <w:t xml:space="preserve"> join table </w:t>
                            </w:r>
                            <w:r w:rsidR="00D63A7C">
                              <w:rPr>
                                <w:rFonts w:eastAsiaTheme="minorEastAsia" w:hint="eastAsia"/>
                                <w:sz w:val="32"/>
                                <w:szCs w:val="32"/>
                              </w:rPr>
                              <w:t>Customer</w:t>
                            </w:r>
                            <w:r w:rsidR="00483E4B" w:rsidRPr="004F475E">
                              <w:rPr>
                                <w:rFonts w:eastAsiaTheme="minorEastAsia"/>
                                <w:sz w:val="32"/>
                                <w:szCs w:val="32"/>
                              </w:rPr>
                              <w:t>,</w:t>
                            </w:r>
                            <w:r w:rsidR="00D63A7C">
                              <w:rPr>
                                <w:rFonts w:eastAsiaTheme="minorEastAsia" w:hint="eastAsia"/>
                                <w:sz w:val="32"/>
                                <w:szCs w:val="32"/>
                              </w:rPr>
                              <w:t xml:space="preserve"> Order</w:t>
                            </w:r>
                            <w:r w:rsidR="00483E4B" w:rsidRPr="004F475E">
                              <w:rPr>
                                <w:rFonts w:eastAsiaTheme="minorEastAsia"/>
                                <w:sz w:val="32"/>
                                <w:szCs w:val="32"/>
                              </w:rPr>
                              <w:t>, and Payment tables</w:t>
                            </w:r>
                            <w:r w:rsidR="00483E4B">
                              <w:rPr>
                                <w:rFonts w:eastAsiaTheme="minorEastAsia" w:hint="eastAsia"/>
                                <w:sz w:val="32"/>
                                <w:szCs w:val="32"/>
                              </w:rPr>
                              <w:t>.</w:t>
                            </w:r>
                            <w:r w:rsidR="00483E4B" w:rsidRPr="00F5218F">
                              <w:rPr>
                                <w:rFonts w:ascii="Segoe UI" w:hAnsi="Segoe UI" w:cs="Segoe UI"/>
                                <w:color w:val="404040"/>
                              </w:rPr>
                              <w:t xml:space="preserve"> </w:t>
                            </w:r>
                            <w:r w:rsidR="00483E4B" w:rsidRPr="00F5218F">
                              <w:rPr>
                                <w:rFonts w:eastAsiaTheme="minorEastAsia"/>
                                <w:sz w:val="32"/>
                                <w:szCs w:val="32"/>
                              </w:rPr>
                              <w:t>Filters with </w:t>
                            </w:r>
                            <w:r w:rsidR="00483E4B" w:rsidRPr="00620626">
                              <w:rPr>
                                <w:rFonts w:eastAsiaTheme="minorEastAsia"/>
                                <w:sz w:val="32"/>
                                <w:szCs w:val="32"/>
                                <w:highlight w:val="yellow"/>
                              </w:rPr>
                              <w:t>WHERE (((Order.Payment. Status) = "</w:t>
                            </w:r>
                            <w:r w:rsidR="00483E4B" w:rsidRPr="00620626">
                              <w:rPr>
                                <w:rFonts w:eastAsiaTheme="minorEastAsia" w:hint="eastAsia"/>
                                <w:sz w:val="32"/>
                                <w:szCs w:val="32"/>
                                <w:highlight w:val="yellow"/>
                              </w:rPr>
                              <w:t>Yes</w:t>
                            </w:r>
                            <w:r w:rsidR="00483E4B" w:rsidRPr="00620626">
                              <w:rPr>
                                <w:rFonts w:eastAsiaTheme="minorEastAsia"/>
                                <w:sz w:val="32"/>
                                <w:szCs w:val="32"/>
                                <w:highlight w:val="yellow"/>
                              </w:rPr>
                              <w:t>"))</w:t>
                            </w:r>
                            <w:r w:rsidR="00D63A7C">
                              <w:rPr>
                                <w:rFonts w:eastAsiaTheme="minorEastAsia" w:hint="eastAsia"/>
                                <w:sz w:val="32"/>
                                <w:szCs w:val="32"/>
                              </w:rPr>
                              <w:t xml:space="preserve"> </w:t>
                            </w:r>
                            <w:r w:rsidR="004E794F">
                              <w:rPr>
                                <w:rFonts w:eastAsiaTheme="minorEastAsia" w:hint="eastAsia"/>
                                <w:sz w:val="32"/>
                                <w:szCs w:val="32"/>
                              </w:rPr>
                              <w:t>To c</w:t>
                            </w:r>
                            <w:r>
                              <w:rPr>
                                <w:rFonts w:eastAsiaTheme="minorEastAsia" w:hint="eastAsia"/>
                                <w:sz w:val="32"/>
                                <w:szCs w:val="32"/>
                              </w:rPr>
                              <w:t xml:space="preserve">ollect </w:t>
                            </w:r>
                            <w:r w:rsidR="00D63A7C">
                              <w:rPr>
                                <w:rFonts w:eastAsiaTheme="minorEastAsia" w:hint="eastAsia"/>
                                <w:sz w:val="32"/>
                                <w:szCs w:val="32"/>
                              </w:rPr>
                              <w:t xml:space="preserve">which </w:t>
                            </w:r>
                            <w:r w:rsidR="00A62E7D">
                              <w:rPr>
                                <w:rFonts w:eastAsiaTheme="minorEastAsia"/>
                                <w:sz w:val="32"/>
                                <w:szCs w:val="32"/>
                              </w:rPr>
                              <w:t>customer</w:t>
                            </w:r>
                            <w:r w:rsidR="00A62E7D">
                              <w:rPr>
                                <w:rFonts w:eastAsiaTheme="minorEastAsia" w:hint="eastAsia"/>
                                <w:sz w:val="32"/>
                                <w:szCs w:val="32"/>
                              </w:rPr>
                              <w:t xml:space="preserve"> who </w:t>
                            </w:r>
                            <w:r w:rsidR="002F5AE4">
                              <w:rPr>
                                <w:rFonts w:eastAsiaTheme="minorEastAsia" w:hint="eastAsia"/>
                                <w:sz w:val="32"/>
                                <w:szCs w:val="32"/>
                              </w:rPr>
                              <w:t>pay already</w:t>
                            </w:r>
                            <w:r w:rsidR="00BD29C3">
                              <w:rPr>
                                <w:rFonts w:eastAsiaTheme="minorEastAsia" w:hint="eastAsia"/>
                                <w:sz w:val="32"/>
                                <w:szCs w:val="32"/>
                              </w:rPr>
                              <w:t xml:space="preserve">, how to </w:t>
                            </w:r>
                            <w:r w:rsidR="003422E8">
                              <w:rPr>
                                <w:rFonts w:eastAsiaTheme="minorEastAsia"/>
                                <w:sz w:val="32"/>
                                <w:szCs w:val="32"/>
                              </w:rPr>
                              <w:t>pay, the</w:t>
                            </w:r>
                            <w:r w:rsidR="00582823">
                              <w:rPr>
                                <w:rFonts w:eastAsiaTheme="minorEastAsia" w:hint="eastAsia"/>
                                <w:sz w:val="32"/>
                                <w:szCs w:val="32"/>
                              </w:rPr>
                              <w:t xml:space="preserve"> O</w:t>
                            </w:r>
                            <w:r w:rsidR="00624DC8">
                              <w:rPr>
                                <w:rFonts w:eastAsiaTheme="minorEastAsia" w:hint="eastAsia"/>
                                <w:sz w:val="32"/>
                                <w:szCs w:val="32"/>
                              </w:rPr>
                              <w:t>rder</w:t>
                            </w:r>
                            <w:r w:rsidR="00582823">
                              <w:rPr>
                                <w:rFonts w:eastAsiaTheme="minorEastAsia" w:hint="eastAsia"/>
                                <w:sz w:val="32"/>
                                <w:szCs w:val="32"/>
                              </w:rPr>
                              <w:t>_ID</w:t>
                            </w:r>
                            <w:r w:rsidR="003B2D42">
                              <w:rPr>
                                <w:rFonts w:eastAsiaTheme="minorEastAsia" w:hint="eastAsia"/>
                                <w:sz w:val="32"/>
                                <w:szCs w:val="32"/>
                              </w:rPr>
                              <w:t xml:space="preserve"> and the Transation_ID</w:t>
                            </w:r>
                            <w:r w:rsidR="00A62E7D">
                              <w:rPr>
                                <w:rFonts w:eastAsiaTheme="minorEastAsia" w:hint="eastAsia"/>
                                <w:sz w:val="32"/>
                                <w:szCs w:val="32"/>
                              </w:rPr>
                              <w:t xml:space="preserve"> and customer information</w:t>
                            </w:r>
                            <w:r w:rsidR="00D63A7C">
                              <w:rPr>
                                <w:rFonts w:eastAsiaTheme="minorEastAsia"/>
                                <w:sz w:val="32"/>
                                <w:szCs w:val="32"/>
                              </w:rPr>
                              <w:t xml:space="preserve">. </w:t>
                            </w:r>
                            <w:r w:rsidR="00483E4B">
                              <w:rPr>
                                <w:rFonts w:eastAsiaTheme="minorEastAsia" w:hint="eastAsia"/>
                                <w:sz w:val="32"/>
                                <w:szCs w:val="32"/>
                              </w:rPr>
                              <w:t xml:space="preserve">It </w:t>
                            </w:r>
                            <w:r w:rsidR="00483E4B">
                              <w:rPr>
                                <w:rFonts w:eastAsiaTheme="minorEastAsia"/>
                                <w:sz w:val="32"/>
                                <w:szCs w:val="32"/>
                              </w:rPr>
                              <w:t>uses</w:t>
                            </w:r>
                            <w:r w:rsidR="00483E4B">
                              <w:rPr>
                                <w:rFonts w:eastAsiaTheme="minorEastAsia" w:hint="eastAsia"/>
                                <w:sz w:val="32"/>
                                <w:szCs w:val="32"/>
                              </w:rPr>
                              <w:t xml:space="preserve"> for </w:t>
                            </w:r>
                            <w:r w:rsidR="00483E4B" w:rsidRPr="00483E4B">
                              <w:rPr>
                                <w:rFonts w:eastAsiaTheme="minorEastAsia"/>
                                <w:sz w:val="32"/>
                                <w:szCs w:val="32"/>
                              </w:rPr>
                              <w:t>Accounts Receivable Management</w:t>
                            </w:r>
                            <w:r w:rsidR="00483E4B">
                              <w:rPr>
                                <w:rFonts w:eastAsiaTheme="minorEastAsia" w:hint="eastAsia"/>
                                <w:b/>
                                <w:bCs/>
                                <w:sz w:val="32"/>
                                <w:szCs w:val="32"/>
                              </w:rPr>
                              <w:t xml:space="preserve">, </w:t>
                            </w:r>
                            <w:r w:rsidR="00483E4B" w:rsidRPr="00483E4B">
                              <w:rPr>
                                <w:rFonts w:eastAsiaTheme="minorEastAsia" w:hint="eastAsia"/>
                                <w:sz w:val="32"/>
                                <w:szCs w:val="32"/>
                              </w:rPr>
                              <w:t>Customer Service</w:t>
                            </w:r>
                            <w:r w:rsidR="00483E4B">
                              <w:rPr>
                                <w:rFonts w:eastAsiaTheme="minorEastAsia" w:hint="eastAsia"/>
                                <w:sz w:val="32"/>
                                <w:szCs w:val="32"/>
                              </w:rPr>
                              <w:t xml:space="preserve">... </w:t>
                            </w:r>
                            <w:r w:rsidR="00D63A7C">
                              <w:rPr>
                                <w:rFonts w:eastAsiaTheme="minorEastAsia"/>
                                <w:sz w:val="32"/>
                                <w:szCs w:val="32"/>
                              </w:rPr>
                              <w:t>Then</w:t>
                            </w:r>
                            <w:r>
                              <w:rPr>
                                <w:rFonts w:eastAsiaTheme="minorEastAsia" w:hint="eastAsia"/>
                                <w:sz w:val="32"/>
                                <w:szCs w:val="32"/>
                              </w:rPr>
                              <w:t xml:space="preserve"> </w:t>
                            </w:r>
                            <w:r w:rsidRPr="00A62A37">
                              <w:rPr>
                                <w:sz w:val="32"/>
                                <w:szCs w:val="32"/>
                              </w:rPr>
                              <w:t>the result is shown like this</w:t>
                            </w:r>
                            <w:r>
                              <w:rPr>
                                <w:rFonts w:cstheme="minorHAnsi"/>
                                <w:sz w:val="32"/>
                                <w:szCs w:val="32"/>
                              </w:rPr>
                              <w:t>↓</w:t>
                            </w:r>
                            <w:r w:rsidR="00483E4B">
                              <w:rPr>
                                <w:rFonts w:eastAsiaTheme="minorEastAsia" w:cstheme="minorHAnsi" w:hint="eastAsia"/>
                                <w:sz w:val="32"/>
                                <w:szCs w:val="3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F2AE0E" id="_x0000_s1038" type="#_x0000_t202" style="position:absolute;margin-left:0;margin-top:114.75pt;width:521.4pt;height:110.6pt;z-index:251658275;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">
                <v:textbox style="mso-fit-shape-to-text:t">
                  <w:txbxContent>
                    <w:p w14:paraId="66EB6857" w14:textId="522C03FC" w:rsidR="00CF1C6A" w:rsidRPr="00483E4B" w:rsidRDefault="007D4115">
                      <w:pPr>
                        <w:rPr>
                          <w:rFonts w:eastAsiaTheme="minorEastAsia"/>
                          <w:b/>
                          <w:bCs/>
                          <w:sz w:val="32"/>
                          <w:szCs w:val="32"/>
                        </w:rPr>
                      </w:pPr>
                      <w:r w:rsidRPr="00A62A37">
                        <w:rPr>
                          <w:sz w:val="32"/>
                          <w:szCs w:val="32"/>
                        </w:rPr>
                        <w:t xml:space="preserve">When user clicks this button, </w:t>
                      </w:r>
                      <w:r>
                        <w:rPr>
                          <w:rFonts w:eastAsiaTheme="minorEastAsia"/>
                          <w:sz w:val="32"/>
                          <w:szCs w:val="32"/>
                        </w:rPr>
                        <w:t>it</w:t>
                      </w:r>
                      <w:r w:rsidRPr="00D912D4">
                        <w:rPr>
                          <w:sz w:val="32"/>
                          <w:szCs w:val="32"/>
                        </w:rPr>
                        <w:t xml:space="preserve"> will </w:t>
                      </w:r>
                      <w:r w:rsidR="00483E4B" w:rsidRPr="00AA2498">
                        <w:rPr>
                          <w:rFonts w:eastAsiaTheme="minorEastAsia"/>
                          <w:sz w:val="32"/>
                          <w:szCs w:val="32"/>
                        </w:rPr>
                        <w:t>identify customers with outstanding payments by finding all orders where</w:t>
                      </w:r>
                      <w:r w:rsidR="00376120">
                        <w:rPr>
                          <w:rFonts w:eastAsiaTheme="minorEastAsia" w:hint="eastAsia"/>
                          <w:sz w:val="32"/>
                          <w:szCs w:val="32"/>
                        </w:rPr>
                        <w:t xml:space="preserve"> </w:t>
                      </w:r>
                      <w:r w:rsidR="00176843">
                        <w:rPr>
                          <w:rFonts w:eastAsiaTheme="minorEastAsia" w:hint="eastAsia"/>
                          <w:sz w:val="32"/>
                          <w:szCs w:val="32"/>
                        </w:rPr>
                        <w:t xml:space="preserve">the </w:t>
                      </w:r>
                      <w:r w:rsidR="00483E4B" w:rsidRPr="00AA2498">
                        <w:rPr>
                          <w:rFonts w:eastAsiaTheme="minorEastAsia"/>
                          <w:sz w:val="32"/>
                          <w:szCs w:val="32"/>
                        </w:rPr>
                        <w:t>payment status</w:t>
                      </w:r>
                      <w:r w:rsidR="000A0CEA">
                        <w:rPr>
                          <w:rFonts w:eastAsiaTheme="minorEastAsia" w:hint="eastAsia"/>
                          <w:sz w:val="32"/>
                          <w:szCs w:val="32"/>
                        </w:rPr>
                        <w:t xml:space="preserve"> is</w:t>
                      </w:r>
                      <w:r w:rsidR="00C47243">
                        <w:rPr>
                          <w:rFonts w:eastAsiaTheme="minorEastAsia" w:hint="eastAsia"/>
                          <w:sz w:val="32"/>
                          <w:szCs w:val="32"/>
                        </w:rPr>
                        <w:t xml:space="preserve"> </w:t>
                      </w:r>
                      <w:r w:rsidR="00483E4B" w:rsidRPr="00AA2498">
                        <w:rPr>
                          <w:rFonts w:eastAsiaTheme="minorEastAsia"/>
                          <w:sz w:val="32"/>
                          <w:szCs w:val="32"/>
                        </w:rPr>
                        <w:t>marked as "</w:t>
                      </w:r>
                      <w:r w:rsidR="00C47243">
                        <w:rPr>
                          <w:rFonts w:eastAsiaTheme="minorEastAsia" w:hint="eastAsia"/>
                          <w:sz w:val="32"/>
                          <w:szCs w:val="32"/>
                        </w:rPr>
                        <w:t>Yes</w:t>
                      </w:r>
                      <w:r w:rsidR="00483E4B" w:rsidRPr="00AA2498">
                        <w:rPr>
                          <w:rFonts w:eastAsiaTheme="minorEastAsia"/>
                          <w:sz w:val="32"/>
                          <w:szCs w:val="32"/>
                        </w:rPr>
                        <w:t>".</w:t>
                      </w:r>
                      <w:r w:rsidR="004B0971">
                        <w:rPr>
                          <w:rFonts w:eastAsiaTheme="minorEastAsia" w:hint="eastAsia"/>
                          <w:sz w:val="32"/>
                          <w:szCs w:val="32"/>
                        </w:rPr>
                        <w:t xml:space="preserve"> Join Operator Style</w:t>
                      </w:r>
                      <w:r w:rsidR="00DE5C45">
                        <w:rPr>
                          <w:rFonts w:eastAsiaTheme="minorEastAsia" w:hint="eastAsia"/>
                          <w:sz w:val="32"/>
                          <w:szCs w:val="32"/>
                        </w:rPr>
                        <w:t xml:space="preserve"> to</w:t>
                      </w:r>
                      <w:r w:rsidR="0010348D">
                        <w:rPr>
                          <w:rFonts w:eastAsiaTheme="minorEastAsia" w:hint="eastAsia"/>
                          <w:sz w:val="32"/>
                          <w:szCs w:val="32"/>
                        </w:rPr>
                        <w:t xml:space="preserve"> inner</w:t>
                      </w:r>
                      <w:r w:rsidR="00DE5C45">
                        <w:rPr>
                          <w:rFonts w:eastAsiaTheme="minorEastAsia" w:hint="eastAsia"/>
                          <w:sz w:val="32"/>
                          <w:szCs w:val="32"/>
                        </w:rPr>
                        <w:t xml:space="preserve"> join table </w:t>
                      </w:r>
                      <w:r w:rsidR="00D63A7C">
                        <w:rPr>
                          <w:rFonts w:eastAsiaTheme="minorEastAsia" w:hint="eastAsia"/>
                          <w:sz w:val="32"/>
                          <w:szCs w:val="32"/>
                        </w:rPr>
                        <w:t>Customer</w:t>
                      </w:r>
                      <w:r w:rsidR="00483E4B" w:rsidRPr="004F475E">
                        <w:rPr>
                          <w:rFonts w:eastAsiaTheme="minorEastAsia"/>
                          <w:sz w:val="32"/>
                          <w:szCs w:val="32"/>
                        </w:rPr>
                        <w:t>,</w:t>
                      </w:r>
                      <w:r w:rsidR="00D63A7C">
                        <w:rPr>
                          <w:rFonts w:eastAsiaTheme="minorEastAsia" w:hint="eastAsia"/>
                          <w:sz w:val="32"/>
                          <w:szCs w:val="32"/>
                        </w:rPr>
                        <w:t xml:space="preserve"> Order</w:t>
                      </w:r>
                      <w:r w:rsidR="00483E4B" w:rsidRPr="004F475E">
                        <w:rPr>
                          <w:rFonts w:eastAsiaTheme="minorEastAsia"/>
                          <w:sz w:val="32"/>
                          <w:szCs w:val="32"/>
                        </w:rPr>
                        <w:t>, and Payment tables</w:t>
                      </w:r>
                      <w:r w:rsidR="00483E4B">
                        <w:rPr>
                          <w:rFonts w:eastAsiaTheme="minorEastAsia" w:hint="eastAsia"/>
                          <w:sz w:val="32"/>
                          <w:szCs w:val="32"/>
                        </w:rPr>
                        <w:t>.</w:t>
                      </w:r>
                      <w:r w:rsidR="00483E4B" w:rsidRPr="00F5218F">
                        <w:rPr>
                          <w:rFonts w:ascii="Segoe UI" w:hAnsi="Segoe UI" w:cs="Segoe UI"/>
                          <w:color w:val="404040"/>
                        </w:rPr>
                        <w:t xml:space="preserve"> </w:t>
                      </w:r>
                      <w:r w:rsidR="00483E4B" w:rsidRPr="00F5218F">
                        <w:rPr>
                          <w:rFonts w:eastAsiaTheme="minorEastAsia"/>
                          <w:sz w:val="32"/>
                          <w:szCs w:val="32"/>
                        </w:rPr>
                        <w:t>Filters with </w:t>
                      </w:r>
                      <w:r w:rsidR="00483E4B" w:rsidRPr="00620626">
                        <w:rPr>
                          <w:rFonts w:eastAsiaTheme="minorEastAsia"/>
                          <w:sz w:val="32"/>
                          <w:szCs w:val="32"/>
                          <w:highlight w:val="yellow"/>
                        </w:rPr>
                        <w:t>WHERE (((Order.Payment. Status) = "</w:t>
                      </w:r>
                      <w:r w:rsidR="00483E4B" w:rsidRPr="00620626">
                        <w:rPr>
                          <w:rFonts w:eastAsiaTheme="minorEastAsia" w:hint="eastAsia"/>
                          <w:sz w:val="32"/>
                          <w:szCs w:val="32"/>
                          <w:highlight w:val="yellow"/>
                        </w:rPr>
                        <w:t>Yes</w:t>
                      </w:r>
                      <w:r w:rsidR="00483E4B" w:rsidRPr="00620626">
                        <w:rPr>
                          <w:rFonts w:eastAsiaTheme="minorEastAsia"/>
                          <w:sz w:val="32"/>
                          <w:szCs w:val="32"/>
                          <w:highlight w:val="yellow"/>
                        </w:rPr>
                        <w:t>"))</w:t>
                      </w:r>
                      <w:r w:rsidR="00D63A7C">
                        <w:rPr>
                          <w:rFonts w:eastAsiaTheme="minorEastAsia" w:hint="eastAsia"/>
                          <w:sz w:val="32"/>
                          <w:szCs w:val="32"/>
                        </w:rPr>
                        <w:t xml:space="preserve"> </w:t>
                      </w:r>
                      <w:r w:rsidR="004E794F">
                        <w:rPr>
                          <w:rFonts w:eastAsiaTheme="minorEastAsia" w:hint="eastAsia"/>
                          <w:sz w:val="32"/>
                          <w:szCs w:val="32"/>
                        </w:rPr>
                        <w:t>To c</w:t>
                      </w:r>
                      <w:r>
                        <w:rPr>
                          <w:rFonts w:eastAsiaTheme="minorEastAsia" w:hint="eastAsia"/>
                          <w:sz w:val="32"/>
                          <w:szCs w:val="32"/>
                        </w:rPr>
                        <w:t xml:space="preserve">ollect </w:t>
                      </w:r>
                      <w:r w:rsidR="00D63A7C">
                        <w:rPr>
                          <w:rFonts w:eastAsiaTheme="minorEastAsia" w:hint="eastAsia"/>
                          <w:sz w:val="32"/>
                          <w:szCs w:val="32"/>
                        </w:rPr>
                        <w:t xml:space="preserve">which </w:t>
                      </w:r>
                      <w:r w:rsidR="00A62E7D">
                        <w:rPr>
                          <w:rFonts w:eastAsiaTheme="minorEastAsia"/>
                          <w:sz w:val="32"/>
                          <w:szCs w:val="32"/>
                        </w:rPr>
                        <w:t>customer</w:t>
                      </w:r>
                      <w:r w:rsidR="00A62E7D">
                        <w:rPr>
                          <w:rFonts w:eastAsiaTheme="minorEastAsia" w:hint="eastAsia"/>
                          <w:sz w:val="32"/>
                          <w:szCs w:val="32"/>
                        </w:rPr>
                        <w:t xml:space="preserve"> who </w:t>
                      </w:r>
                      <w:r w:rsidR="002F5AE4">
                        <w:rPr>
                          <w:rFonts w:eastAsiaTheme="minorEastAsia" w:hint="eastAsia"/>
                          <w:sz w:val="32"/>
                          <w:szCs w:val="32"/>
                        </w:rPr>
                        <w:t>pay already</w:t>
                      </w:r>
                      <w:r w:rsidR="00BD29C3">
                        <w:rPr>
                          <w:rFonts w:eastAsiaTheme="minorEastAsia" w:hint="eastAsia"/>
                          <w:sz w:val="32"/>
                          <w:szCs w:val="32"/>
                        </w:rPr>
                        <w:t xml:space="preserve">, how to </w:t>
                      </w:r>
                      <w:r w:rsidR="003422E8">
                        <w:rPr>
                          <w:rFonts w:eastAsiaTheme="minorEastAsia"/>
                          <w:sz w:val="32"/>
                          <w:szCs w:val="32"/>
                        </w:rPr>
                        <w:t>pay, the</w:t>
                      </w:r>
                      <w:r w:rsidR="00582823">
                        <w:rPr>
                          <w:rFonts w:eastAsiaTheme="minorEastAsia" w:hint="eastAsia"/>
                          <w:sz w:val="32"/>
                          <w:szCs w:val="32"/>
                        </w:rPr>
                        <w:t xml:space="preserve"> O</w:t>
                      </w:r>
                      <w:r w:rsidR="00624DC8">
                        <w:rPr>
                          <w:rFonts w:eastAsiaTheme="minorEastAsia" w:hint="eastAsia"/>
                          <w:sz w:val="32"/>
                          <w:szCs w:val="32"/>
                        </w:rPr>
                        <w:t>rder</w:t>
                      </w:r>
                      <w:r w:rsidR="00582823">
                        <w:rPr>
                          <w:rFonts w:eastAsiaTheme="minorEastAsia" w:hint="eastAsia"/>
                          <w:sz w:val="32"/>
                          <w:szCs w:val="32"/>
                        </w:rPr>
                        <w:t>_ID</w:t>
                      </w:r>
                      <w:r w:rsidR="003B2D42">
                        <w:rPr>
                          <w:rFonts w:eastAsiaTheme="minorEastAsia" w:hint="eastAsia"/>
                          <w:sz w:val="32"/>
                          <w:szCs w:val="32"/>
                        </w:rPr>
                        <w:t xml:space="preserve"> and the Transation_ID</w:t>
                      </w:r>
                      <w:r w:rsidR="00A62E7D">
                        <w:rPr>
                          <w:rFonts w:eastAsiaTheme="minorEastAsia" w:hint="eastAsia"/>
                          <w:sz w:val="32"/>
                          <w:szCs w:val="32"/>
                        </w:rPr>
                        <w:t xml:space="preserve"> and customer information</w:t>
                      </w:r>
                      <w:r w:rsidR="00D63A7C">
                        <w:rPr>
                          <w:rFonts w:eastAsiaTheme="minorEastAsia"/>
                          <w:sz w:val="32"/>
                          <w:szCs w:val="32"/>
                        </w:rPr>
                        <w:t xml:space="preserve">. </w:t>
                      </w:r>
                      <w:r w:rsidR="00483E4B">
                        <w:rPr>
                          <w:rFonts w:eastAsiaTheme="minorEastAsia" w:hint="eastAsia"/>
                          <w:sz w:val="32"/>
                          <w:szCs w:val="32"/>
                        </w:rPr>
                        <w:t xml:space="preserve">It </w:t>
                      </w:r>
                      <w:r w:rsidR="00483E4B">
                        <w:rPr>
                          <w:rFonts w:eastAsiaTheme="minorEastAsia"/>
                          <w:sz w:val="32"/>
                          <w:szCs w:val="32"/>
                        </w:rPr>
                        <w:t>uses</w:t>
                      </w:r>
                      <w:r w:rsidR="00483E4B">
                        <w:rPr>
                          <w:rFonts w:eastAsiaTheme="minorEastAsia" w:hint="eastAsia"/>
                          <w:sz w:val="32"/>
                          <w:szCs w:val="32"/>
                        </w:rPr>
                        <w:t xml:space="preserve"> for </w:t>
                      </w:r>
                      <w:r w:rsidR="00483E4B" w:rsidRPr="00483E4B">
                        <w:rPr>
                          <w:rFonts w:eastAsiaTheme="minorEastAsia"/>
                          <w:sz w:val="32"/>
                          <w:szCs w:val="32"/>
                        </w:rPr>
                        <w:t>Accounts Receivable Management</w:t>
                      </w:r>
                      <w:r w:rsidR="00483E4B">
                        <w:rPr>
                          <w:rFonts w:eastAsiaTheme="minorEastAsia" w:hint="eastAsia"/>
                          <w:b/>
                          <w:bCs/>
                          <w:sz w:val="32"/>
                          <w:szCs w:val="32"/>
                        </w:rPr>
                        <w:t xml:space="preserve">, </w:t>
                      </w:r>
                      <w:r w:rsidR="00483E4B" w:rsidRPr="00483E4B">
                        <w:rPr>
                          <w:rFonts w:eastAsiaTheme="minorEastAsia" w:hint="eastAsia"/>
                          <w:sz w:val="32"/>
                          <w:szCs w:val="32"/>
                        </w:rPr>
                        <w:t>Customer Service</w:t>
                      </w:r>
                      <w:r w:rsidR="00483E4B">
                        <w:rPr>
                          <w:rFonts w:eastAsiaTheme="minorEastAsia" w:hint="eastAsia"/>
                          <w:sz w:val="32"/>
                          <w:szCs w:val="32"/>
                        </w:rPr>
                        <w:t xml:space="preserve">... </w:t>
                      </w:r>
                      <w:r w:rsidR="00D63A7C">
                        <w:rPr>
                          <w:rFonts w:eastAsiaTheme="minorEastAsia"/>
                          <w:sz w:val="32"/>
                          <w:szCs w:val="32"/>
                        </w:rPr>
                        <w:t>Then</w:t>
                      </w:r>
                      <w:r>
                        <w:rPr>
                          <w:rFonts w:eastAsiaTheme="minorEastAsia" w:hint="eastAsia"/>
                          <w:sz w:val="32"/>
                          <w:szCs w:val="32"/>
                        </w:rPr>
                        <w:t xml:space="preserve"> </w:t>
                      </w:r>
                      <w:r w:rsidRPr="00A62A37">
                        <w:rPr>
                          <w:sz w:val="32"/>
                          <w:szCs w:val="32"/>
                        </w:rPr>
                        <w:t>the result is shown like this</w:t>
                      </w:r>
                      <w:r>
                        <w:rPr>
                          <w:rFonts w:cstheme="minorHAnsi"/>
                          <w:sz w:val="32"/>
                          <w:szCs w:val="32"/>
                        </w:rPr>
                        <w:t>↓</w:t>
                      </w:r>
                      <w:r w:rsidR="00483E4B">
                        <w:rPr>
                          <w:rFonts w:eastAsiaTheme="minorEastAsia" w:cstheme="minorHAnsi" w:hint="eastAsia"/>
                          <w:sz w:val="32"/>
                          <w:szCs w:val="32"/>
                        </w:rPr>
                        <w:t xml:space="preserve"> </w:t>
                      </w:r>
                    </w:p>
                  </w:txbxContent>
                </v:textbox>
                <w10:wrap type="square" anchorx="margin"/>
              </v:shape>
            </w:pict>
          </mc:Fallback>
        </mc:AlternateContent>
      </w:r>
      <w:r w:rsidR="000B1F04" w:rsidRPr="000B1F04">
        <w:rPr>
          <w:rFonts w:ascii="Times New Roman" w:eastAsiaTheme="minorEastAsia" w:hAnsi="Times New Roman" w:cs="Times New Roman"/>
          <w:noProof/>
          <w:sz w:val="32"/>
          <w:szCs w:val="32"/>
        </w:rPr>
        <w:drawing>
          <wp:inline distT="0" distB="0" distL="0" distR="0" wp14:anchorId="5582348D" wp14:editId="59280D0D">
            <wp:extent cx="1281430" cy="746794"/>
            <wp:effectExtent l="0" t="0" r="0" b="0"/>
            <wp:docPr id="2073502483" name="Picture 1" descr="A red rectangle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2483" name="Picture 1" descr="A red rectangle with yellow text&#10;&#10;AI-generated content may be incorrect."/>
                    <pic:cNvPicPr/>
                  </pic:nvPicPr>
                  <pic:blipFill>
                    <a:blip r:embed="rId37"/>
                    <a:stretch>
                      <a:fillRect/>
                    </a:stretch>
                  </pic:blipFill>
                  <pic:spPr>
                    <a:xfrm>
                      <a:off x="0" y="0"/>
                      <a:ext cx="1281430" cy="746794"/>
                    </a:xfrm>
                    <a:prstGeom prst="rect">
                      <a:avLst/>
                    </a:prstGeom>
                  </pic:spPr>
                </pic:pic>
              </a:graphicData>
            </a:graphic>
          </wp:inline>
        </w:drawing>
      </w:r>
      <w:r w:rsidR="00A05F56" w:rsidRPr="00A05F56">
        <w:rPr>
          <w:rFonts w:hint="eastAsia"/>
        </w:rPr>
        <w:t xml:space="preserve"> </w:t>
      </w:r>
    </w:p>
    <w:p w14:paraId="7C1F8C30" w14:textId="0E5D9C69" w:rsidR="00A05F56" w:rsidRDefault="00A05F56" w:rsidP="00A05F56">
      <w:pPr>
        <w:pStyle w:val="Heading3"/>
      </w:pPr>
      <w:bookmarkStart w:id="23" w:name="_Toc195282874"/>
      <w:r>
        <w:rPr>
          <w:rFonts w:hint="eastAsia"/>
        </w:rPr>
        <w:t xml:space="preserve">Query name: </w:t>
      </w:r>
      <w:r w:rsidRPr="00F67C21">
        <w:t>Customers who paid</w:t>
      </w:r>
      <w:bookmarkEnd w:id="23"/>
    </w:p>
    <w:p w14:paraId="42871200" w14:textId="615219B4" w:rsidR="00280001" w:rsidRDefault="00016E5A">
      <w:pPr>
        <w:spacing w:after="200" w:line="276" w:lineRule="auto"/>
        <w:rPr>
          <w:rFonts w:ascii="Times New Roman" w:eastAsiaTheme="minorEastAsia" w:hAnsi="Times New Roman" w:cs="Times New Roman"/>
          <w:sz w:val="32"/>
          <w:szCs w:val="32"/>
        </w:rPr>
      </w:pPr>
      <w:r w:rsidRPr="00016E5A">
        <w:rPr>
          <w:rFonts w:ascii="Times New Roman" w:eastAsiaTheme="minorEastAsia" w:hAnsi="Times New Roman" w:cs="Times New Roman"/>
          <w:noProof/>
          <w:sz w:val="32"/>
          <w:szCs w:val="32"/>
        </w:rPr>
        <w:drawing>
          <wp:inline distT="0" distB="0" distL="0" distR="0" wp14:anchorId="3DF429F1" wp14:editId="551DFEBC">
            <wp:extent cx="6645910" cy="568037"/>
            <wp:effectExtent l="0" t="0" r="2540" b="3810"/>
            <wp:docPr id="196577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5776" name=""/>
                    <pic:cNvPicPr/>
                  </pic:nvPicPr>
                  <pic:blipFill>
                    <a:blip r:embed="rId38"/>
                    <a:stretch>
                      <a:fillRect/>
                    </a:stretch>
                  </pic:blipFill>
                  <pic:spPr>
                    <a:xfrm>
                      <a:off x="0" y="0"/>
                      <a:ext cx="6679954" cy="570947"/>
                    </a:xfrm>
                    <a:prstGeom prst="rect">
                      <a:avLst/>
                    </a:prstGeom>
                  </pic:spPr>
                </pic:pic>
              </a:graphicData>
            </a:graphic>
          </wp:inline>
        </w:drawing>
      </w:r>
    </w:p>
    <w:p w14:paraId="2B9580D2" w14:textId="0502B766" w:rsidR="0038620B" w:rsidRDefault="00EA7009" w:rsidP="00FE3164">
      <w:pPr>
        <w:spacing w:after="200" w:line="276" w:lineRule="auto"/>
        <w:jc w:val="center"/>
        <w:rPr>
          <w:rFonts w:ascii="Times New Roman" w:eastAsiaTheme="minorEastAsia" w:hAnsi="Times New Roman" w:cs="Times New Roman"/>
          <w:sz w:val="32"/>
          <w:szCs w:val="32"/>
        </w:rPr>
      </w:pPr>
      <w:r w:rsidRPr="00EA7009">
        <w:rPr>
          <w:rFonts w:ascii="Times New Roman" w:eastAsiaTheme="minorEastAsia" w:hAnsi="Times New Roman" w:cs="Times New Roman"/>
          <w:noProof/>
          <w:sz w:val="32"/>
          <w:szCs w:val="32"/>
        </w:rPr>
        <w:drawing>
          <wp:inline distT="0" distB="0" distL="0" distR="0" wp14:anchorId="152071D4" wp14:editId="7527717E">
            <wp:extent cx="6645910" cy="3568700"/>
            <wp:effectExtent l="0" t="0" r="2540" b="0"/>
            <wp:docPr id="2017159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59140" name="Picture 1" descr="A screenshot of a computer&#10;&#10;AI-generated content may be incorrect."/>
                    <pic:cNvPicPr/>
                  </pic:nvPicPr>
                  <pic:blipFill>
                    <a:blip r:embed="rId39"/>
                    <a:stretch>
                      <a:fillRect/>
                    </a:stretch>
                  </pic:blipFill>
                  <pic:spPr>
                    <a:xfrm>
                      <a:off x="0" y="0"/>
                      <a:ext cx="6645910" cy="3568700"/>
                    </a:xfrm>
                    <a:prstGeom prst="rect">
                      <a:avLst/>
                    </a:prstGeom>
                  </pic:spPr>
                </pic:pic>
              </a:graphicData>
            </a:graphic>
          </wp:inline>
        </w:drawing>
      </w:r>
    </w:p>
    <w:p w14:paraId="569D474D" w14:textId="77777777" w:rsidR="00EE062C" w:rsidRDefault="00EE062C" w:rsidP="00FE3164">
      <w:pPr>
        <w:spacing w:after="200" w:line="276" w:lineRule="auto"/>
        <w:jc w:val="center"/>
        <w:rPr>
          <w:rFonts w:ascii="Times New Roman" w:eastAsiaTheme="minorEastAsia" w:hAnsi="Times New Roman" w:cs="Times New Roman"/>
          <w:sz w:val="32"/>
          <w:szCs w:val="32"/>
        </w:rPr>
      </w:pPr>
    </w:p>
    <w:p w14:paraId="307133CF" w14:textId="36FD45B6" w:rsidR="004E51C6" w:rsidRDefault="00A91B7D" w:rsidP="004E51C6">
      <w:r w:rsidRPr="00A91B7D">
        <w:rPr>
          <w:noProof/>
        </w:rPr>
        <w:drawing>
          <wp:inline distT="0" distB="0" distL="0" distR="0" wp14:anchorId="0636A44A" wp14:editId="56DBF11F">
            <wp:extent cx="1264920" cy="647519"/>
            <wp:effectExtent l="0" t="0" r="0" b="635"/>
            <wp:docPr id="1626347992" name="Picture 1" descr="A red rectangular sig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47992" name="Picture 1" descr="A red rectangular sign with yellow text&#10;&#10;AI-generated content may be incorrect."/>
                    <pic:cNvPicPr/>
                  </pic:nvPicPr>
                  <pic:blipFill>
                    <a:blip r:embed="rId40"/>
                    <a:stretch>
                      <a:fillRect/>
                    </a:stretch>
                  </pic:blipFill>
                  <pic:spPr>
                    <a:xfrm>
                      <a:off x="0" y="0"/>
                      <a:ext cx="1271924" cy="651105"/>
                    </a:xfrm>
                    <a:prstGeom prst="rect">
                      <a:avLst/>
                    </a:prstGeom>
                  </pic:spPr>
                </pic:pic>
              </a:graphicData>
            </a:graphic>
          </wp:inline>
        </w:drawing>
      </w:r>
      <w:r w:rsidR="004E51C6" w:rsidRPr="004E51C6">
        <w:rPr>
          <w:rFonts w:hint="eastAsia"/>
        </w:rPr>
        <w:t xml:space="preserve"> </w:t>
      </w:r>
    </w:p>
    <w:p w14:paraId="347A240F" w14:textId="161C01A9" w:rsidR="006D28A3" w:rsidRDefault="004E51C6" w:rsidP="006D28A3">
      <w:pPr>
        <w:pStyle w:val="Heading3"/>
      </w:pPr>
      <w:bookmarkStart w:id="24" w:name="_Toc195282875"/>
      <w:r w:rsidRPr="008C16E9">
        <w:rPr>
          <w:noProof/>
        </w:rPr>
        <mc:AlternateContent>
          <mc:Choice Requires="wps">
            <w:drawing>
              <wp:anchor distT="45720" distB="45720" distL="114300" distR="114300" simplePos="0" relativeHeight="251658276" behindDoc="0" locked="0" layoutInCell="1" allowOverlap="1" wp14:anchorId="59D390A6" wp14:editId="36BADF36">
                <wp:simplePos x="0" y="0"/>
                <wp:positionH relativeFrom="margin">
                  <wp:align>right</wp:align>
                </wp:positionH>
                <wp:positionV relativeFrom="paragraph">
                  <wp:posOffset>450215</wp:posOffset>
                </wp:positionV>
                <wp:extent cx="6629400" cy="1404620"/>
                <wp:effectExtent l="0" t="0" r="19050" b="12700"/>
                <wp:wrapSquare wrapText="bothSides"/>
                <wp:docPr id="19863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16B4AED" w14:textId="4597B4BC" w:rsidR="008C16E9" w:rsidRPr="00483E4B" w:rsidRDefault="006A60A2">
                            <w:pPr>
                              <w:rPr>
                                <w:rFonts w:eastAsiaTheme="minorEastAsia"/>
                                <w:b/>
                                <w:bCs/>
                                <w:sz w:val="32"/>
                                <w:szCs w:val="32"/>
                              </w:rPr>
                            </w:pPr>
                            <w:r w:rsidRPr="00A62A37">
                              <w:rPr>
                                <w:sz w:val="32"/>
                                <w:szCs w:val="32"/>
                              </w:rPr>
                              <w:t xml:space="preserve">When user clicks this button, </w:t>
                            </w:r>
                            <w:r>
                              <w:rPr>
                                <w:rFonts w:eastAsiaTheme="minorEastAsia"/>
                                <w:sz w:val="32"/>
                                <w:szCs w:val="32"/>
                              </w:rPr>
                              <w:t>it</w:t>
                            </w:r>
                            <w:r w:rsidRPr="00D912D4">
                              <w:rPr>
                                <w:sz w:val="32"/>
                                <w:szCs w:val="32"/>
                              </w:rPr>
                              <w:t xml:space="preserve"> will </w:t>
                            </w:r>
                            <w:r w:rsidR="00AA2498" w:rsidRPr="00AA2498">
                              <w:rPr>
                                <w:rFonts w:eastAsiaTheme="minorEastAsia"/>
                                <w:sz w:val="32"/>
                                <w:szCs w:val="32"/>
                              </w:rPr>
                              <w:t>identify customers with outstanding payments by finding all orders where</w:t>
                            </w:r>
                            <w:r>
                              <w:rPr>
                                <w:rFonts w:eastAsiaTheme="minorEastAsia" w:hint="eastAsia"/>
                                <w:sz w:val="32"/>
                                <w:szCs w:val="32"/>
                              </w:rPr>
                              <w:t xml:space="preserve"> the </w:t>
                            </w:r>
                            <w:r w:rsidR="00AA2498" w:rsidRPr="00AA2498">
                              <w:rPr>
                                <w:rFonts w:eastAsiaTheme="minorEastAsia"/>
                                <w:sz w:val="32"/>
                                <w:szCs w:val="32"/>
                              </w:rPr>
                              <w:t>payment status</w:t>
                            </w:r>
                            <w:r>
                              <w:rPr>
                                <w:rFonts w:eastAsiaTheme="minorEastAsia" w:hint="eastAsia"/>
                                <w:sz w:val="32"/>
                                <w:szCs w:val="32"/>
                              </w:rPr>
                              <w:t xml:space="preserve"> is </w:t>
                            </w:r>
                            <w:r w:rsidR="00AA2498" w:rsidRPr="00AA2498">
                              <w:rPr>
                                <w:rFonts w:eastAsiaTheme="minorEastAsia"/>
                                <w:sz w:val="32"/>
                                <w:szCs w:val="32"/>
                              </w:rPr>
                              <w:t>marked as "No".</w:t>
                            </w:r>
                            <w:r>
                              <w:rPr>
                                <w:rFonts w:eastAsiaTheme="minorEastAsia" w:hint="eastAsia"/>
                                <w:sz w:val="32"/>
                                <w:szCs w:val="32"/>
                              </w:rPr>
                              <w:t xml:space="preserve"> Join Operator Style to inner join table Customer</w:t>
                            </w:r>
                            <w:r w:rsidR="004F475E" w:rsidRPr="004F475E">
                              <w:rPr>
                                <w:rFonts w:eastAsiaTheme="minorEastAsia"/>
                                <w:sz w:val="32"/>
                                <w:szCs w:val="32"/>
                              </w:rPr>
                              <w:t>,</w:t>
                            </w:r>
                            <w:r>
                              <w:rPr>
                                <w:rFonts w:eastAsiaTheme="minorEastAsia" w:hint="eastAsia"/>
                                <w:sz w:val="32"/>
                                <w:szCs w:val="32"/>
                              </w:rPr>
                              <w:t xml:space="preserve"> Order</w:t>
                            </w:r>
                            <w:r w:rsidR="004F475E" w:rsidRPr="004F475E">
                              <w:rPr>
                                <w:rFonts w:eastAsiaTheme="minorEastAsia"/>
                                <w:sz w:val="32"/>
                                <w:szCs w:val="32"/>
                              </w:rPr>
                              <w:t>, and Payment tables</w:t>
                            </w:r>
                            <w:r>
                              <w:rPr>
                                <w:rFonts w:eastAsiaTheme="minorEastAsia" w:hint="eastAsia"/>
                                <w:sz w:val="32"/>
                                <w:szCs w:val="32"/>
                              </w:rPr>
                              <w:t>.</w:t>
                            </w:r>
                            <w:r w:rsidR="00F5218F" w:rsidRPr="00F5218F">
                              <w:rPr>
                                <w:rFonts w:ascii="Segoe UI" w:hAnsi="Segoe UI" w:cs="Segoe UI"/>
                                <w:color w:val="404040"/>
                              </w:rPr>
                              <w:t xml:space="preserve"> </w:t>
                            </w:r>
                            <w:r w:rsidR="00F5218F" w:rsidRPr="00F5218F">
                              <w:rPr>
                                <w:rFonts w:eastAsiaTheme="minorEastAsia"/>
                                <w:sz w:val="32"/>
                                <w:szCs w:val="32"/>
                              </w:rPr>
                              <w:t>Filters with </w:t>
                            </w:r>
                            <w:r w:rsidR="00F5218F" w:rsidRPr="00620626">
                              <w:rPr>
                                <w:rFonts w:eastAsiaTheme="minorEastAsia"/>
                                <w:sz w:val="32"/>
                                <w:szCs w:val="32"/>
                                <w:highlight w:val="yellow"/>
                              </w:rPr>
                              <w:t>WHERE (((</w:t>
                            </w:r>
                            <w:r w:rsidR="00483E4B" w:rsidRPr="00620626">
                              <w:rPr>
                                <w:rFonts w:eastAsiaTheme="minorEastAsia"/>
                                <w:sz w:val="32"/>
                                <w:szCs w:val="32"/>
                                <w:highlight w:val="yellow"/>
                              </w:rPr>
                              <w:t>Order.Payment. Status) = "</w:t>
                            </w:r>
                            <w:r w:rsidR="00F5218F" w:rsidRPr="00620626">
                              <w:rPr>
                                <w:rFonts w:eastAsiaTheme="minorEastAsia"/>
                                <w:sz w:val="32"/>
                                <w:szCs w:val="32"/>
                                <w:highlight w:val="yellow"/>
                              </w:rPr>
                              <w:t>No"))</w:t>
                            </w:r>
                            <w:r>
                              <w:rPr>
                                <w:rFonts w:eastAsiaTheme="minorEastAsia" w:hint="eastAsia"/>
                                <w:sz w:val="32"/>
                                <w:szCs w:val="32"/>
                              </w:rPr>
                              <w:t xml:space="preserve"> To collect which </w:t>
                            </w:r>
                            <w:r>
                              <w:rPr>
                                <w:rFonts w:eastAsiaTheme="minorEastAsia"/>
                                <w:sz w:val="32"/>
                                <w:szCs w:val="32"/>
                              </w:rPr>
                              <w:t>customer</w:t>
                            </w:r>
                            <w:r>
                              <w:rPr>
                                <w:rFonts w:eastAsiaTheme="minorEastAsia" w:hint="eastAsia"/>
                                <w:sz w:val="32"/>
                                <w:szCs w:val="32"/>
                              </w:rPr>
                              <w:t xml:space="preserve"> who </w:t>
                            </w:r>
                            <w:r w:rsidR="004559F2">
                              <w:rPr>
                                <w:rFonts w:eastAsiaTheme="minorEastAsia" w:hint="eastAsia"/>
                                <w:sz w:val="32"/>
                                <w:szCs w:val="32"/>
                              </w:rPr>
                              <w:t>have not</w:t>
                            </w:r>
                            <w:r>
                              <w:rPr>
                                <w:rFonts w:eastAsiaTheme="minorEastAsia" w:hint="eastAsia"/>
                                <w:sz w:val="32"/>
                                <w:szCs w:val="32"/>
                              </w:rPr>
                              <w:t xml:space="preserve"> </w:t>
                            </w:r>
                            <w:r>
                              <w:rPr>
                                <w:rFonts w:eastAsiaTheme="minorEastAsia"/>
                                <w:sz w:val="32"/>
                                <w:szCs w:val="32"/>
                              </w:rPr>
                              <w:t>pay, the</w:t>
                            </w:r>
                            <w:r>
                              <w:rPr>
                                <w:rFonts w:eastAsiaTheme="minorEastAsia" w:hint="eastAsia"/>
                                <w:sz w:val="32"/>
                                <w:szCs w:val="32"/>
                              </w:rPr>
                              <w:t xml:space="preserve"> Order_ID and the Transation_ID and customer information</w:t>
                            </w:r>
                            <w:r>
                              <w:rPr>
                                <w:rFonts w:eastAsiaTheme="minorEastAsia"/>
                                <w:sz w:val="32"/>
                                <w:szCs w:val="32"/>
                              </w:rPr>
                              <w:t xml:space="preserve">. </w:t>
                            </w:r>
                            <w:r w:rsidR="009E4D47">
                              <w:rPr>
                                <w:rFonts w:eastAsiaTheme="minorEastAsia" w:hint="eastAsia"/>
                                <w:sz w:val="32"/>
                                <w:szCs w:val="32"/>
                              </w:rPr>
                              <w:t xml:space="preserve">It </w:t>
                            </w:r>
                            <w:r w:rsidR="00483E4B">
                              <w:rPr>
                                <w:rFonts w:eastAsiaTheme="minorEastAsia"/>
                                <w:sz w:val="32"/>
                                <w:szCs w:val="32"/>
                              </w:rPr>
                              <w:t>uses</w:t>
                            </w:r>
                            <w:r w:rsidR="009E4D47">
                              <w:rPr>
                                <w:rFonts w:eastAsiaTheme="minorEastAsia" w:hint="eastAsia"/>
                                <w:sz w:val="32"/>
                                <w:szCs w:val="32"/>
                              </w:rPr>
                              <w:t xml:space="preserve"> for </w:t>
                            </w:r>
                            <w:r w:rsidR="00483E4B" w:rsidRPr="00483E4B">
                              <w:rPr>
                                <w:rFonts w:eastAsiaTheme="minorEastAsia"/>
                                <w:sz w:val="32"/>
                                <w:szCs w:val="32"/>
                              </w:rPr>
                              <w:t>Accounts Receivable Management</w:t>
                            </w:r>
                            <w:r w:rsidR="00483E4B">
                              <w:rPr>
                                <w:rFonts w:eastAsiaTheme="minorEastAsia" w:hint="eastAsia"/>
                                <w:b/>
                                <w:bCs/>
                                <w:sz w:val="32"/>
                                <w:szCs w:val="32"/>
                              </w:rPr>
                              <w:t xml:space="preserve">, </w:t>
                            </w:r>
                            <w:r w:rsidR="00483E4B" w:rsidRPr="00483E4B">
                              <w:rPr>
                                <w:rFonts w:eastAsiaTheme="minorEastAsia" w:hint="eastAsia"/>
                                <w:sz w:val="32"/>
                                <w:szCs w:val="32"/>
                              </w:rPr>
                              <w:t>Customer Service</w:t>
                            </w:r>
                            <w:r w:rsidR="00483E4B">
                              <w:rPr>
                                <w:rFonts w:eastAsiaTheme="minorEastAsia" w:hint="eastAsia"/>
                                <w:sz w:val="32"/>
                                <w:szCs w:val="32"/>
                              </w:rPr>
                              <w:t xml:space="preserve">... </w:t>
                            </w:r>
                            <w:r>
                              <w:rPr>
                                <w:rFonts w:eastAsiaTheme="minorEastAsia"/>
                                <w:sz w:val="32"/>
                                <w:szCs w:val="32"/>
                              </w:rPr>
                              <w:t>Then</w:t>
                            </w:r>
                            <w:r>
                              <w:rPr>
                                <w:rFonts w:eastAsiaTheme="minorEastAsia" w:hint="eastAsia"/>
                                <w:sz w:val="32"/>
                                <w:szCs w:val="32"/>
                              </w:rPr>
                              <w:t xml:space="preserve"> </w:t>
                            </w:r>
                            <w:r w:rsidRPr="00A62A37">
                              <w:rPr>
                                <w:sz w:val="32"/>
                                <w:szCs w:val="32"/>
                              </w:rPr>
                              <w:t>the result is shown like this</w:t>
                            </w:r>
                            <w:r>
                              <w:rPr>
                                <w:rFonts w:cstheme="minorHAnsi"/>
                                <w:sz w:val="32"/>
                                <w:szCs w:val="32"/>
                              </w:rPr>
                              <w:t>↓</w:t>
                            </w:r>
                            <w:r w:rsidR="00323924">
                              <w:rPr>
                                <w:rFonts w:eastAsiaTheme="minorEastAsia" w:cstheme="minorHAnsi" w:hint="eastAsia"/>
                                <w:sz w:val="32"/>
                                <w:szCs w:val="3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D390A6" id="_x0000_s1039" type="#_x0000_t202" style="position:absolute;margin-left:470.8pt;margin-top:35.45pt;width:522pt;height:110.6pt;z-index:2516582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LXq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">
                <v:textbox style="mso-fit-shape-to-text:t">
                  <w:txbxContent>
                    <w:p w14:paraId="616B4AED" w14:textId="4597B4BC" w:rsidR="008C16E9" w:rsidRPr="00483E4B" w:rsidRDefault="006A60A2">
                      <w:pPr>
                        <w:rPr>
                          <w:rFonts w:eastAsiaTheme="minorEastAsia"/>
                          <w:b/>
                          <w:bCs/>
                          <w:sz w:val="32"/>
                          <w:szCs w:val="32"/>
                        </w:rPr>
                      </w:pPr>
                      <w:r w:rsidRPr="00A62A37">
                        <w:rPr>
                          <w:sz w:val="32"/>
                          <w:szCs w:val="32"/>
                        </w:rPr>
                        <w:t xml:space="preserve">When user clicks this button, </w:t>
                      </w:r>
                      <w:r>
                        <w:rPr>
                          <w:rFonts w:eastAsiaTheme="minorEastAsia"/>
                          <w:sz w:val="32"/>
                          <w:szCs w:val="32"/>
                        </w:rPr>
                        <w:t>it</w:t>
                      </w:r>
                      <w:r w:rsidRPr="00D912D4">
                        <w:rPr>
                          <w:sz w:val="32"/>
                          <w:szCs w:val="32"/>
                        </w:rPr>
                        <w:t xml:space="preserve"> will </w:t>
                      </w:r>
                      <w:r w:rsidR="00AA2498" w:rsidRPr="00AA2498">
                        <w:rPr>
                          <w:rFonts w:eastAsiaTheme="minorEastAsia"/>
                          <w:sz w:val="32"/>
                          <w:szCs w:val="32"/>
                        </w:rPr>
                        <w:t>identify customers with outstanding payments by finding all orders where</w:t>
                      </w:r>
                      <w:r>
                        <w:rPr>
                          <w:rFonts w:eastAsiaTheme="minorEastAsia" w:hint="eastAsia"/>
                          <w:sz w:val="32"/>
                          <w:szCs w:val="32"/>
                        </w:rPr>
                        <w:t xml:space="preserve"> the </w:t>
                      </w:r>
                      <w:r w:rsidR="00AA2498" w:rsidRPr="00AA2498">
                        <w:rPr>
                          <w:rFonts w:eastAsiaTheme="minorEastAsia"/>
                          <w:sz w:val="32"/>
                          <w:szCs w:val="32"/>
                        </w:rPr>
                        <w:t>payment status</w:t>
                      </w:r>
                      <w:r>
                        <w:rPr>
                          <w:rFonts w:eastAsiaTheme="minorEastAsia" w:hint="eastAsia"/>
                          <w:sz w:val="32"/>
                          <w:szCs w:val="32"/>
                        </w:rPr>
                        <w:t xml:space="preserve"> is </w:t>
                      </w:r>
                      <w:r w:rsidR="00AA2498" w:rsidRPr="00AA2498">
                        <w:rPr>
                          <w:rFonts w:eastAsiaTheme="minorEastAsia"/>
                          <w:sz w:val="32"/>
                          <w:szCs w:val="32"/>
                        </w:rPr>
                        <w:t>marked as "No".</w:t>
                      </w:r>
                      <w:r>
                        <w:rPr>
                          <w:rFonts w:eastAsiaTheme="minorEastAsia" w:hint="eastAsia"/>
                          <w:sz w:val="32"/>
                          <w:szCs w:val="32"/>
                        </w:rPr>
                        <w:t xml:space="preserve"> Join Operator Style to inner join table Customer</w:t>
                      </w:r>
                      <w:r w:rsidR="004F475E" w:rsidRPr="004F475E">
                        <w:rPr>
                          <w:rFonts w:eastAsiaTheme="minorEastAsia"/>
                          <w:sz w:val="32"/>
                          <w:szCs w:val="32"/>
                        </w:rPr>
                        <w:t>,</w:t>
                      </w:r>
                      <w:r>
                        <w:rPr>
                          <w:rFonts w:eastAsiaTheme="minorEastAsia" w:hint="eastAsia"/>
                          <w:sz w:val="32"/>
                          <w:szCs w:val="32"/>
                        </w:rPr>
                        <w:t xml:space="preserve"> Order</w:t>
                      </w:r>
                      <w:r w:rsidR="004F475E" w:rsidRPr="004F475E">
                        <w:rPr>
                          <w:rFonts w:eastAsiaTheme="minorEastAsia"/>
                          <w:sz w:val="32"/>
                          <w:szCs w:val="32"/>
                        </w:rPr>
                        <w:t>, and Payment tables</w:t>
                      </w:r>
                      <w:r>
                        <w:rPr>
                          <w:rFonts w:eastAsiaTheme="minorEastAsia" w:hint="eastAsia"/>
                          <w:sz w:val="32"/>
                          <w:szCs w:val="32"/>
                        </w:rPr>
                        <w:t>.</w:t>
                      </w:r>
                      <w:r w:rsidR="00F5218F" w:rsidRPr="00F5218F">
                        <w:rPr>
                          <w:rFonts w:ascii="Segoe UI" w:hAnsi="Segoe UI" w:cs="Segoe UI"/>
                          <w:color w:val="404040"/>
                        </w:rPr>
                        <w:t xml:space="preserve"> </w:t>
                      </w:r>
                      <w:r w:rsidR="00F5218F" w:rsidRPr="00F5218F">
                        <w:rPr>
                          <w:rFonts w:eastAsiaTheme="minorEastAsia"/>
                          <w:sz w:val="32"/>
                          <w:szCs w:val="32"/>
                        </w:rPr>
                        <w:t>Filters with </w:t>
                      </w:r>
                      <w:r w:rsidR="00F5218F" w:rsidRPr="00620626">
                        <w:rPr>
                          <w:rFonts w:eastAsiaTheme="minorEastAsia"/>
                          <w:sz w:val="32"/>
                          <w:szCs w:val="32"/>
                          <w:highlight w:val="yellow"/>
                        </w:rPr>
                        <w:t>WHERE (((</w:t>
                      </w:r>
                      <w:r w:rsidR="00483E4B" w:rsidRPr="00620626">
                        <w:rPr>
                          <w:rFonts w:eastAsiaTheme="minorEastAsia"/>
                          <w:sz w:val="32"/>
                          <w:szCs w:val="32"/>
                          <w:highlight w:val="yellow"/>
                        </w:rPr>
                        <w:t>Order.Payment. Status) = "</w:t>
                      </w:r>
                      <w:r w:rsidR="00F5218F" w:rsidRPr="00620626">
                        <w:rPr>
                          <w:rFonts w:eastAsiaTheme="minorEastAsia"/>
                          <w:sz w:val="32"/>
                          <w:szCs w:val="32"/>
                          <w:highlight w:val="yellow"/>
                        </w:rPr>
                        <w:t>No"))</w:t>
                      </w:r>
                      <w:r>
                        <w:rPr>
                          <w:rFonts w:eastAsiaTheme="minorEastAsia" w:hint="eastAsia"/>
                          <w:sz w:val="32"/>
                          <w:szCs w:val="32"/>
                        </w:rPr>
                        <w:t xml:space="preserve"> To collect which </w:t>
                      </w:r>
                      <w:r>
                        <w:rPr>
                          <w:rFonts w:eastAsiaTheme="minorEastAsia"/>
                          <w:sz w:val="32"/>
                          <w:szCs w:val="32"/>
                        </w:rPr>
                        <w:t>customer</w:t>
                      </w:r>
                      <w:r>
                        <w:rPr>
                          <w:rFonts w:eastAsiaTheme="minorEastAsia" w:hint="eastAsia"/>
                          <w:sz w:val="32"/>
                          <w:szCs w:val="32"/>
                        </w:rPr>
                        <w:t xml:space="preserve"> who </w:t>
                      </w:r>
                      <w:r w:rsidR="004559F2">
                        <w:rPr>
                          <w:rFonts w:eastAsiaTheme="minorEastAsia" w:hint="eastAsia"/>
                          <w:sz w:val="32"/>
                          <w:szCs w:val="32"/>
                        </w:rPr>
                        <w:t>have not</w:t>
                      </w:r>
                      <w:r>
                        <w:rPr>
                          <w:rFonts w:eastAsiaTheme="minorEastAsia" w:hint="eastAsia"/>
                          <w:sz w:val="32"/>
                          <w:szCs w:val="32"/>
                        </w:rPr>
                        <w:t xml:space="preserve"> </w:t>
                      </w:r>
                      <w:r>
                        <w:rPr>
                          <w:rFonts w:eastAsiaTheme="minorEastAsia"/>
                          <w:sz w:val="32"/>
                          <w:szCs w:val="32"/>
                        </w:rPr>
                        <w:t>pay, the</w:t>
                      </w:r>
                      <w:r>
                        <w:rPr>
                          <w:rFonts w:eastAsiaTheme="minorEastAsia" w:hint="eastAsia"/>
                          <w:sz w:val="32"/>
                          <w:szCs w:val="32"/>
                        </w:rPr>
                        <w:t xml:space="preserve"> Order_ID and the Transation_ID and customer information</w:t>
                      </w:r>
                      <w:r>
                        <w:rPr>
                          <w:rFonts w:eastAsiaTheme="minorEastAsia"/>
                          <w:sz w:val="32"/>
                          <w:szCs w:val="32"/>
                        </w:rPr>
                        <w:t xml:space="preserve">. </w:t>
                      </w:r>
                      <w:r w:rsidR="009E4D47">
                        <w:rPr>
                          <w:rFonts w:eastAsiaTheme="minorEastAsia" w:hint="eastAsia"/>
                          <w:sz w:val="32"/>
                          <w:szCs w:val="32"/>
                        </w:rPr>
                        <w:t xml:space="preserve">It </w:t>
                      </w:r>
                      <w:r w:rsidR="00483E4B">
                        <w:rPr>
                          <w:rFonts w:eastAsiaTheme="minorEastAsia"/>
                          <w:sz w:val="32"/>
                          <w:szCs w:val="32"/>
                        </w:rPr>
                        <w:t>uses</w:t>
                      </w:r>
                      <w:r w:rsidR="009E4D47">
                        <w:rPr>
                          <w:rFonts w:eastAsiaTheme="minorEastAsia" w:hint="eastAsia"/>
                          <w:sz w:val="32"/>
                          <w:szCs w:val="32"/>
                        </w:rPr>
                        <w:t xml:space="preserve"> for </w:t>
                      </w:r>
                      <w:r w:rsidR="00483E4B" w:rsidRPr="00483E4B">
                        <w:rPr>
                          <w:rFonts w:eastAsiaTheme="minorEastAsia"/>
                          <w:sz w:val="32"/>
                          <w:szCs w:val="32"/>
                        </w:rPr>
                        <w:t>Accounts Receivable Management</w:t>
                      </w:r>
                      <w:r w:rsidR="00483E4B">
                        <w:rPr>
                          <w:rFonts w:eastAsiaTheme="minorEastAsia" w:hint="eastAsia"/>
                          <w:b/>
                          <w:bCs/>
                          <w:sz w:val="32"/>
                          <w:szCs w:val="32"/>
                        </w:rPr>
                        <w:t xml:space="preserve">, </w:t>
                      </w:r>
                      <w:r w:rsidR="00483E4B" w:rsidRPr="00483E4B">
                        <w:rPr>
                          <w:rFonts w:eastAsiaTheme="minorEastAsia" w:hint="eastAsia"/>
                          <w:sz w:val="32"/>
                          <w:szCs w:val="32"/>
                        </w:rPr>
                        <w:t>Customer Service</w:t>
                      </w:r>
                      <w:r w:rsidR="00483E4B">
                        <w:rPr>
                          <w:rFonts w:eastAsiaTheme="minorEastAsia" w:hint="eastAsia"/>
                          <w:sz w:val="32"/>
                          <w:szCs w:val="32"/>
                        </w:rPr>
                        <w:t xml:space="preserve">... </w:t>
                      </w:r>
                      <w:r>
                        <w:rPr>
                          <w:rFonts w:eastAsiaTheme="minorEastAsia"/>
                          <w:sz w:val="32"/>
                          <w:szCs w:val="32"/>
                        </w:rPr>
                        <w:t>Then</w:t>
                      </w:r>
                      <w:r>
                        <w:rPr>
                          <w:rFonts w:eastAsiaTheme="minorEastAsia" w:hint="eastAsia"/>
                          <w:sz w:val="32"/>
                          <w:szCs w:val="32"/>
                        </w:rPr>
                        <w:t xml:space="preserve"> </w:t>
                      </w:r>
                      <w:r w:rsidRPr="00A62A37">
                        <w:rPr>
                          <w:sz w:val="32"/>
                          <w:szCs w:val="32"/>
                        </w:rPr>
                        <w:t>the result is shown like this</w:t>
                      </w:r>
                      <w:r>
                        <w:rPr>
                          <w:rFonts w:cstheme="minorHAnsi"/>
                          <w:sz w:val="32"/>
                          <w:szCs w:val="32"/>
                        </w:rPr>
                        <w:t>↓</w:t>
                      </w:r>
                      <w:r w:rsidR="00323924">
                        <w:rPr>
                          <w:rFonts w:eastAsiaTheme="minorEastAsia" w:cstheme="minorHAnsi" w:hint="eastAsia"/>
                          <w:sz w:val="32"/>
                          <w:szCs w:val="32"/>
                        </w:rPr>
                        <w:t xml:space="preserve"> </w:t>
                      </w:r>
                    </w:p>
                  </w:txbxContent>
                </v:textbox>
                <w10:wrap type="square" anchorx="margin"/>
              </v:shape>
            </w:pict>
          </mc:Fallback>
        </mc:AlternateContent>
      </w:r>
      <w:r>
        <w:rPr>
          <w:rFonts w:hint="eastAsia"/>
        </w:rPr>
        <w:t xml:space="preserve">Query name: </w:t>
      </w:r>
      <w:r w:rsidRPr="00824E5B">
        <w:t>customer who unpaid</w:t>
      </w:r>
      <w:bookmarkEnd w:id="24"/>
      <w:r w:rsidR="006D28A3" w:rsidRPr="006D28A3">
        <w:rPr>
          <w:rFonts w:hint="eastAsia"/>
        </w:rPr>
        <w:t xml:space="preserve"> </w:t>
      </w:r>
    </w:p>
    <w:p w14:paraId="567617F7" w14:textId="4CC62665" w:rsidR="008C16E9" w:rsidRDefault="008B603A">
      <w:pPr>
        <w:spacing w:after="200" w:line="276" w:lineRule="auto"/>
        <w:rPr>
          <w:rFonts w:ascii="Times New Roman" w:eastAsiaTheme="minorEastAsia" w:hAnsi="Times New Roman" w:cs="Times New Roman"/>
          <w:sz w:val="32"/>
          <w:szCs w:val="32"/>
        </w:rPr>
      </w:pPr>
      <w:r w:rsidRPr="008B603A">
        <w:rPr>
          <w:rFonts w:ascii="Times New Roman" w:eastAsiaTheme="minorEastAsia" w:hAnsi="Times New Roman" w:cs="Times New Roman"/>
          <w:noProof/>
          <w:sz w:val="32"/>
          <w:szCs w:val="32"/>
        </w:rPr>
        <w:drawing>
          <wp:inline distT="0" distB="0" distL="0" distR="0" wp14:anchorId="5AC98416" wp14:editId="4F254F25">
            <wp:extent cx="6645910" cy="617220"/>
            <wp:effectExtent l="0" t="0" r="2540" b="0"/>
            <wp:docPr id="36950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01095" name=""/>
                    <pic:cNvPicPr/>
                  </pic:nvPicPr>
                  <pic:blipFill>
                    <a:blip r:embed="rId41"/>
                    <a:stretch>
                      <a:fillRect/>
                    </a:stretch>
                  </pic:blipFill>
                  <pic:spPr>
                    <a:xfrm>
                      <a:off x="0" y="0"/>
                      <a:ext cx="6645910" cy="617220"/>
                    </a:xfrm>
                    <a:prstGeom prst="rect">
                      <a:avLst/>
                    </a:prstGeom>
                  </pic:spPr>
                </pic:pic>
              </a:graphicData>
            </a:graphic>
          </wp:inline>
        </w:drawing>
      </w:r>
    </w:p>
    <w:p w14:paraId="72786DC3" w14:textId="6CA73F23" w:rsidR="00EE062C" w:rsidRDefault="00785446" w:rsidP="004E51C6">
      <w:pPr>
        <w:spacing w:after="200" w:line="276" w:lineRule="auto"/>
        <w:jc w:val="center"/>
        <w:rPr>
          <w:rFonts w:ascii="Times New Roman" w:eastAsiaTheme="minorEastAsia" w:hAnsi="Times New Roman" w:cs="Times New Roman"/>
          <w:sz w:val="32"/>
          <w:szCs w:val="32"/>
        </w:rPr>
      </w:pPr>
      <w:r w:rsidRPr="00785446">
        <w:rPr>
          <w:rFonts w:ascii="Times New Roman" w:eastAsiaTheme="minorEastAsia" w:hAnsi="Times New Roman" w:cs="Times New Roman"/>
          <w:noProof/>
          <w:sz w:val="32"/>
          <w:szCs w:val="32"/>
        </w:rPr>
        <w:drawing>
          <wp:inline distT="0" distB="0" distL="0" distR="0" wp14:anchorId="5AA34CC8" wp14:editId="7C333B4F">
            <wp:extent cx="5715000" cy="3499659"/>
            <wp:effectExtent l="0" t="0" r="0" b="5715"/>
            <wp:docPr id="572955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55767" name="Picture 1" descr="A screenshot of a computer&#10;&#10;AI-generated content may be incorrect."/>
                    <pic:cNvPicPr/>
                  </pic:nvPicPr>
                  <pic:blipFill>
                    <a:blip r:embed="rId42"/>
                    <a:stretch>
                      <a:fillRect/>
                    </a:stretch>
                  </pic:blipFill>
                  <pic:spPr>
                    <a:xfrm>
                      <a:off x="0" y="0"/>
                      <a:ext cx="5725958" cy="3506369"/>
                    </a:xfrm>
                    <a:prstGeom prst="rect">
                      <a:avLst/>
                    </a:prstGeom>
                  </pic:spPr>
                </pic:pic>
              </a:graphicData>
            </a:graphic>
          </wp:inline>
        </w:drawing>
      </w:r>
    </w:p>
    <w:p w14:paraId="0B610758" w14:textId="7601654A" w:rsidR="00676A3B" w:rsidRDefault="0044071B" w:rsidP="00676A3B">
      <w:r w:rsidRPr="00F56C39">
        <w:rPr>
          <w:noProof/>
        </w:rPr>
        <w:lastRenderedPageBreak/>
        <w:drawing>
          <wp:inline distT="0" distB="0" distL="0" distR="0" wp14:anchorId="7A1AFEBD" wp14:editId="0922D9E9">
            <wp:extent cx="1282029" cy="487609"/>
            <wp:effectExtent l="0" t="0" r="0" b="8255"/>
            <wp:docPr id="224318558" name="Picture 1" descr="A red sig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18558" name="Picture 1" descr="A red sign with yellow text&#10;&#10;AI-generated content may be incorrect."/>
                    <pic:cNvPicPr/>
                  </pic:nvPicPr>
                  <pic:blipFill>
                    <a:blip r:embed="rId43"/>
                    <a:stretch>
                      <a:fillRect/>
                    </a:stretch>
                  </pic:blipFill>
                  <pic:spPr>
                    <a:xfrm>
                      <a:off x="0" y="0"/>
                      <a:ext cx="1314277" cy="499874"/>
                    </a:xfrm>
                    <a:prstGeom prst="rect">
                      <a:avLst/>
                    </a:prstGeom>
                  </pic:spPr>
                </pic:pic>
              </a:graphicData>
            </a:graphic>
          </wp:inline>
        </w:drawing>
      </w:r>
    </w:p>
    <w:p w14:paraId="1F2F7392" w14:textId="1BE824B7" w:rsidR="006D28A3" w:rsidRDefault="00676A3B" w:rsidP="006D28A3">
      <w:pPr>
        <w:pStyle w:val="Heading3"/>
      </w:pPr>
      <w:bookmarkStart w:id="25" w:name="_Toc195282876"/>
      <w:r w:rsidRPr="00BD42C5">
        <w:rPr>
          <w:noProof/>
        </w:rPr>
        <mc:AlternateContent>
          <mc:Choice Requires="wps">
            <w:drawing>
              <wp:anchor distT="45720" distB="45720" distL="114300" distR="114300" simplePos="0" relativeHeight="251658277" behindDoc="0" locked="0" layoutInCell="1" allowOverlap="1" wp14:anchorId="769297E9" wp14:editId="52C2CBE5">
                <wp:simplePos x="0" y="0"/>
                <wp:positionH relativeFrom="margin">
                  <wp:align>right</wp:align>
                </wp:positionH>
                <wp:positionV relativeFrom="paragraph">
                  <wp:posOffset>528320</wp:posOffset>
                </wp:positionV>
                <wp:extent cx="6634480" cy="2616200"/>
                <wp:effectExtent l="0" t="0" r="13970" b="12700"/>
                <wp:wrapSquare wrapText="bothSides"/>
                <wp:docPr id="2287578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4480" cy="2616200"/>
                        </a:xfrm>
                        <a:prstGeom prst="rect">
                          <a:avLst/>
                        </a:prstGeom>
                        <a:solidFill>
                          <a:srgbClr val="FFFFFF"/>
                        </a:solidFill>
                        <a:ln w="9525">
                          <a:solidFill>
                            <a:srgbClr val="000000"/>
                          </a:solidFill>
                          <a:miter lim="800000"/>
                          <a:headEnd/>
                          <a:tailEnd/>
                        </a:ln>
                      </wps:spPr>
                      <wps:txbx>
                        <w:txbxContent>
                          <w:p w14:paraId="33664485" w14:textId="3A5FB43D" w:rsidR="006467AF" w:rsidRDefault="008F0607">
                            <w:r w:rsidRPr="00A62A37">
                              <w:rPr>
                                <w:sz w:val="32"/>
                                <w:szCs w:val="32"/>
                              </w:rPr>
                              <w:t xml:space="preserve">When user clicks this button, </w:t>
                            </w:r>
                            <w:r>
                              <w:rPr>
                                <w:rFonts w:eastAsiaTheme="minorEastAsia"/>
                                <w:sz w:val="32"/>
                                <w:szCs w:val="32"/>
                              </w:rPr>
                              <w:t>it</w:t>
                            </w:r>
                            <w:r w:rsidRPr="00D912D4">
                              <w:rPr>
                                <w:sz w:val="32"/>
                                <w:szCs w:val="32"/>
                              </w:rPr>
                              <w:t xml:space="preserve"> will </w:t>
                            </w:r>
                            <w:r>
                              <w:rPr>
                                <w:rFonts w:eastAsiaTheme="minorEastAsia" w:hint="eastAsia"/>
                                <w:sz w:val="32"/>
                                <w:szCs w:val="32"/>
                              </w:rPr>
                              <w:t xml:space="preserve">Use </w:t>
                            </w:r>
                            <w:r>
                              <w:rPr>
                                <w:rFonts w:eastAsiaTheme="minorEastAsia"/>
                                <w:sz w:val="32"/>
                                <w:szCs w:val="32"/>
                              </w:rPr>
                              <w:t>Sum (</w:t>
                            </w:r>
                            <w:r>
                              <w:rPr>
                                <w:rFonts w:eastAsiaTheme="minorEastAsia" w:hint="eastAsia"/>
                                <w:sz w:val="32"/>
                                <w:szCs w:val="32"/>
                              </w:rPr>
                              <w:t>)</w:t>
                            </w:r>
                            <w:r w:rsidR="00970A5F">
                              <w:rPr>
                                <w:rFonts w:eastAsiaTheme="minorEastAsia" w:hint="eastAsia"/>
                                <w:sz w:val="32"/>
                                <w:szCs w:val="32"/>
                              </w:rPr>
                              <w:t xml:space="preserve"> and </w:t>
                            </w:r>
                            <w:r w:rsidR="006449BD">
                              <w:rPr>
                                <w:rFonts w:eastAsiaTheme="minorEastAsia"/>
                                <w:sz w:val="32"/>
                                <w:szCs w:val="32"/>
                              </w:rPr>
                              <w:t>IIF (</w:t>
                            </w:r>
                            <w:r w:rsidR="00970A5F">
                              <w:rPr>
                                <w:rFonts w:eastAsiaTheme="minorEastAsia" w:hint="eastAsia"/>
                                <w:sz w:val="32"/>
                                <w:szCs w:val="32"/>
                              </w:rPr>
                              <w:t>)</w:t>
                            </w:r>
                            <w:r>
                              <w:rPr>
                                <w:rFonts w:eastAsiaTheme="minorEastAsia" w:hint="eastAsia"/>
                                <w:sz w:val="32"/>
                                <w:szCs w:val="32"/>
                              </w:rPr>
                              <w:t xml:space="preserve"> function to </w:t>
                            </w:r>
                            <w:r w:rsidRPr="00D912D4">
                              <w:rPr>
                                <w:sz w:val="32"/>
                                <w:szCs w:val="32"/>
                              </w:rPr>
                              <w:t>calculate the</w:t>
                            </w:r>
                            <w:r w:rsidR="00151143">
                              <w:rPr>
                                <w:rFonts w:eastAsiaTheme="minorEastAsia" w:hint="eastAsia"/>
                                <w:sz w:val="32"/>
                                <w:szCs w:val="32"/>
                              </w:rPr>
                              <w:t xml:space="preserve"> </w:t>
                            </w:r>
                            <w:r w:rsidR="00A57A93">
                              <w:rPr>
                                <w:rFonts w:eastAsiaTheme="minorEastAsia" w:hint="eastAsia"/>
                                <w:sz w:val="32"/>
                                <w:szCs w:val="32"/>
                              </w:rPr>
                              <w:t>P</w:t>
                            </w:r>
                            <w:r w:rsidR="00E43F2C">
                              <w:rPr>
                                <w:rFonts w:eastAsiaTheme="minorEastAsia" w:hint="eastAsia"/>
                                <w:sz w:val="32"/>
                                <w:szCs w:val="32"/>
                              </w:rPr>
                              <w:t>rice</w:t>
                            </w:r>
                            <w:r>
                              <w:rPr>
                                <w:rFonts w:eastAsiaTheme="minorEastAsia" w:hint="eastAsia"/>
                                <w:sz w:val="32"/>
                                <w:szCs w:val="32"/>
                              </w:rPr>
                              <w:t xml:space="preserve">, store as a new attribute </w:t>
                            </w:r>
                            <w:r w:rsidR="006449BD">
                              <w:rPr>
                                <w:rFonts w:eastAsiaTheme="minorEastAsia"/>
                                <w:sz w:val="32"/>
                                <w:szCs w:val="32"/>
                              </w:rPr>
                              <w:t xml:space="preserve">call” TotalSpent” </w:t>
                            </w:r>
                            <w:r w:rsidR="006449BD">
                              <w:rPr>
                                <w:rFonts w:eastAsiaTheme="minorEastAsia" w:hint="eastAsia"/>
                                <w:sz w:val="32"/>
                                <w:szCs w:val="32"/>
                              </w:rPr>
                              <w:t>and</w:t>
                            </w:r>
                            <w:r w:rsidR="006449BD">
                              <w:rPr>
                                <w:rFonts w:eastAsiaTheme="minorEastAsia"/>
                                <w:sz w:val="32"/>
                                <w:szCs w:val="32"/>
                              </w:rPr>
                              <w:t xml:space="preserve"> </w:t>
                            </w:r>
                            <w:r>
                              <w:rPr>
                                <w:rFonts w:eastAsiaTheme="minorEastAsia"/>
                                <w:sz w:val="32"/>
                                <w:szCs w:val="32"/>
                              </w:rPr>
                              <w:t>“</w:t>
                            </w:r>
                            <w:r w:rsidR="00095AE1">
                              <w:rPr>
                                <w:rFonts w:eastAsiaTheme="minorEastAsia" w:hint="eastAsia"/>
                                <w:sz w:val="32"/>
                                <w:szCs w:val="32"/>
                              </w:rPr>
                              <w:t>Status</w:t>
                            </w:r>
                            <w:r>
                              <w:rPr>
                                <w:rFonts w:eastAsiaTheme="minorEastAsia"/>
                                <w:sz w:val="32"/>
                                <w:szCs w:val="32"/>
                              </w:rPr>
                              <w:t>”</w:t>
                            </w:r>
                            <w:r w:rsidR="006449BD">
                              <w:rPr>
                                <w:rFonts w:eastAsiaTheme="minorEastAsia" w:hint="eastAsia"/>
                                <w:sz w:val="32"/>
                                <w:szCs w:val="32"/>
                              </w:rPr>
                              <w:t xml:space="preserve">, </w:t>
                            </w:r>
                            <w:r w:rsidR="00C12131" w:rsidRPr="00062C9B">
                              <w:rPr>
                                <w:rFonts w:eastAsiaTheme="minorEastAsia"/>
                                <w:sz w:val="32"/>
                                <w:szCs w:val="32"/>
                                <w:highlight w:val="yellow"/>
                              </w:rPr>
                              <w:t>SUM(p.Price)</w:t>
                            </w:r>
                            <w:r w:rsidR="00C12131" w:rsidRPr="00C12131">
                              <w:rPr>
                                <w:rFonts w:eastAsiaTheme="minorEastAsia"/>
                                <w:sz w:val="32"/>
                                <w:szCs w:val="32"/>
                              </w:rPr>
                              <w:t xml:space="preserve"> AS TotalSpent to determine each customer's cumulative order </w:t>
                            </w:r>
                            <w:r w:rsidR="007C7C33">
                              <w:rPr>
                                <w:rFonts w:eastAsiaTheme="minorEastAsia" w:hint="eastAsia"/>
                                <w:sz w:val="32"/>
                                <w:szCs w:val="32"/>
                              </w:rPr>
                              <w:t>data</w:t>
                            </w:r>
                            <w:r w:rsidR="00C475EB">
                              <w:rPr>
                                <w:rFonts w:eastAsiaTheme="minorEastAsia" w:hint="eastAsia"/>
                                <w:sz w:val="32"/>
                                <w:szCs w:val="32"/>
                              </w:rPr>
                              <w:t xml:space="preserve">. </w:t>
                            </w:r>
                            <w:r w:rsidR="003B6C33" w:rsidRPr="00062C9B">
                              <w:rPr>
                                <w:rFonts w:eastAsiaTheme="minorEastAsia"/>
                                <w:sz w:val="32"/>
                                <w:szCs w:val="32"/>
                                <w:highlight w:val="yellow"/>
                              </w:rPr>
                              <w:t>Uses conditional logic: IIF(SUM(</w:t>
                            </w:r>
                            <w:r w:rsidR="00677B1B" w:rsidRPr="00062C9B">
                              <w:rPr>
                                <w:rFonts w:eastAsiaTheme="minorEastAsia"/>
                                <w:sz w:val="32"/>
                                <w:szCs w:val="32"/>
                                <w:highlight w:val="yellow"/>
                              </w:rPr>
                              <w:t>p. Price</w:t>
                            </w:r>
                            <w:r w:rsidR="003B6C33" w:rsidRPr="00062C9B">
                              <w:rPr>
                                <w:rFonts w:eastAsiaTheme="minorEastAsia"/>
                                <w:sz w:val="32"/>
                                <w:szCs w:val="32"/>
                                <w:highlight w:val="yellow"/>
                              </w:rPr>
                              <w:t>)</w:t>
                            </w:r>
                            <w:r w:rsidR="003B6C33" w:rsidRPr="00620626">
                              <w:rPr>
                                <w:rFonts w:eastAsiaTheme="minorEastAsia"/>
                                <w:sz w:val="32"/>
                                <w:szCs w:val="32"/>
                                <w:highlight w:val="yellow"/>
                              </w:rPr>
                              <w:t xml:space="preserve"> &gt; 3000, "VIP", "Regular")</w:t>
                            </w:r>
                            <w:r w:rsidR="003B6C33" w:rsidRPr="00620626">
                              <w:rPr>
                                <w:rFonts w:eastAsiaTheme="minorEastAsia" w:hint="eastAsia"/>
                                <w:sz w:val="32"/>
                                <w:szCs w:val="32"/>
                                <w:highlight w:val="yellow"/>
                              </w:rPr>
                              <w:t xml:space="preserve"> </w:t>
                            </w:r>
                            <w:r w:rsidR="006449BD" w:rsidRPr="00620626">
                              <w:rPr>
                                <w:rFonts w:eastAsiaTheme="minorEastAsia" w:hint="eastAsia"/>
                                <w:sz w:val="32"/>
                                <w:szCs w:val="32"/>
                                <w:highlight w:val="yellow"/>
                              </w:rPr>
                              <w:t xml:space="preserve">if </w:t>
                            </w:r>
                            <w:r w:rsidR="00D44D7F" w:rsidRPr="00620626">
                              <w:rPr>
                                <w:rFonts w:eastAsiaTheme="minorEastAsia" w:hint="eastAsia"/>
                                <w:sz w:val="32"/>
                                <w:szCs w:val="32"/>
                                <w:highlight w:val="yellow"/>
                              </w:rPr>
                              <w:t>Price&gt;3000,</w:t>
                            </w:r>
                            <w:r w:rsidR="003D1D68" w:rsidRPr="00620626">
                              <w:rPr>
                                <w:rFonts w:eastAsiaTheme="minorEastAsia" w:hint="eastAsia"/>
                                <w:sz w:val="32"/>
                                <w:szCs w:val="32"/>
                                <w:highlight w:val="yellow"/>
                              </w:rPr>
                              <w:t xml:space="preserve"> then </w:t>
                            </w:r>
                            <w:r w:rsidR="00DB1F23" w:rsidRPr="00620626">
                              <w:rPr>
                                <w:rFonts w:eastAsiaTheme="minorEastAsia" w:hint="eastAsia"/>
                                <w:sz w:val="32"/>
                                <w:szCs w:val="32"/>
                                <w:highlight w:val="yellow"/>
                              </w:rPr>
                              <w:t xml:space="preserve">Status will store </w:t>
                            </w:r>
                            <w:r w:rsidR="00676CA1" w:rsidRPr="00620626">
                              <w:rPr>
                                <w:rFonts w:eastAsiaTheme="minorEastAsia" w:hint="eastAsia"/>
                                <w:sz w:val="32"/>
                                <w:szCs w:val="32"/>
                                <w:highlight w:val="yellow"/>
                              </w:rPr>
                              <w:t xml:space="preserve">the data </w:t>
                            </w:r>
                            <w:r w:rsidR="00676CA1" w:rsidRPr="00620626">
                              <w:rPr>
                                <w:rFonts w:eastAsiaTheme="minorEastAsia"/>
                                <w:sz w:val="32"/>
                                <w:szCs w:val="32"/>
                                <w:highlight w:val="yellow"/>
                              </w:rPr>
                              <w:t>“</w:t>
                            </w:r>
                            <w:r w:rsidR="00676CA1" w:rsidRPr="00620626">
                              <w:rPr>
                                <w:rFonts w:eastAsiaTheme="minorEastAsia" w:hint="eastAsia"/>
                                <w:sz w:val="32"/>
                                <w:szCs w:val="32"/>
                                <w:highlight w:val="yellow"/>
                              </w:rPr>
                              <w:t>VIP</w:t>
                            </w:r>
                            <w:r w:rsidR="00676CA1" w:rsidRPr="00620626">
                              <w:rPr>
                                <w:rFonts w:eastAsiaTheme="minorEastAsia"/>
                                <w:sz w:val="32"/>
                                <w:szCs w:val="32"/>
                                <w:highlight w:val="yellow"/>
                              </w:rPr>
                              <w:t>”</w:t>
                            </w:r>
                            <w:r w:rsidR="00EC188B" w:rsidRPr="00620626">
                              <w:rPr>
                                <w:rFonts w:eastAsiaTheme="minorEastAsia" w:hint="eastAsia"/>
                                <w:sz w:val="32"/>
                                <w:szCs w:val="32"/>
                                <w:highlight w:val="yellow"/>
                              </w:rPr>
                              <w:t xml:space="preserve">. IF &lt;3000, it will store </w:t>
                            </w:r>
                            <w:r w:rsidR="004F654E" w:rsidRPr="00620626">
                              <w:rPr>
                                <w:rFonts w:eastAsiaTheme="minorEastAsia"/>
                                <w:sz w:val="32"/>
                                <w:szCs w:val="32"/>
                                <w:highlight w:val="yellow"/>
                              </w:rPr>
                              <w:t>“</w:t>
                            </w:r>
                            <w:r w:rsidR="000E09F3" w:rsidRPr="00620626">
                              <w:rPr>
                                <w:rFonts w:eastAsiaTheme="minorEastAsia" w:hint="eastAsia"/>
                                <w:sz w:val="32"/>
                                <w:szCs w:val="32"/>
                                <w:highlight w:val="yellow"/>
                              </w:rPr>
                              <w:t>Regular</w:t>
                            </w:r>
                            <w:r w:rsidR="004F654E" w:rsidRPr="00620626">
                              <w:rPr>
                                <w:rFonts w:eastAsiaTheme="minorEastAsia"/>
                                <w:sz w:val="32"/>
                                <w:szCs w:val="32"/>
                                <w:highlight w:val="yellow"/>
                              </w:rPr>
                              <w:t>”</w:t>
                            </w:r>
                            <w:r w:rsidR="00824AAC" w:rsidRPr="00620626">
                              <w:rPr>
                                <w:rFonts w:eastAsiaTheme="minorEastAsia" w:hint="eastAsia"/>
                                <w:sz w:val="32"/>
                                <w:szCs w:val="32"/>
                                <w:highlight w:val="yellow"/>
                              </w:rPr>
                              <w:t xml:space="preserve">, </w:t>
                            </w:r>
                            <w:r w:rsidR="00975E0E" w:rsidRPr="00620626">
                              <w:rPr>
                                <w:rFonts w:eastAsiaTheme="minorEastAsia" w:hint="eastAsia"/>
                                <w:sz w:val="32"/>
                                <w:szCs w:val="32"/>
                                <w:highlight w:val="yellow"/>
                              </w:rPr>
                              <w:t xml:space="preserve">INNER JOIN </w:t>
                            </w:r>
                            <w:r w:rsidR="003E5A6D" w:rsidRPr="00620626">
                              <w:rPr>
                                <w:rFonts w:eastAsiaTheme="minorEastAsia" w:hint="eastAsia"/>
                                <w:sz w:val="32"/>
                                <w:szCs w:val="32"/>
                                <w:highlight w:val="yellow"/>
                              </w:rPr>
                              <w:t>PRODUCT</w:t>
                            </w:r>
                            <w:r w:rsidR="00CE7055" w:rsidRPr="00620626">
                              <w:rPr>
                                <w:rFonts w:eastAsiaTheme="minorEastAsia" w:hint="eastAsia"/>
                                <w:sz w:val="32"/>
                                <w:szCs w:val="32"/>
                                <w:highlight w:val="yellow"/>
                              </w:rPr>
                              <w:t>_ORDER</w:t>
                            </w:r>
                            <w:r w:rsidR="00677B1B" w:rsidRPr="00620626">
                              <w:rPr>
                                <w:sz w:val="32"/>
                                <w:szCs w:val="32"/>
                                <w:highlight w:val="yellow"/>
                              </w:rPr>
                              <w:t xml:space="preserve"> (Customer → Order → Product_Order → Products)</w:t>
                            </w:r>
                            <w:r w:rsidR="00D05CD3" w:rsidRPr="00620626">
                              <w:rPr>
                                <w:rFonts w:eastAsiaTheme="minorEastAsia" w:hint="eastAsia"/>
                                <w:sz w:val="32"/>
                                <w:szCs w:val="32"/>
                                <w:highlight w:val="yellow"/>
                              </w:rPr>
                              <w:t>,</w:t>
                            </w:r>
                            <w:r w:rsidR="00D05CD3">
                              <w:rPr>
                                <w:rFonts w:eastAsiaTheme="minorEastAsia" w:hint="eastAsia"/>
                                <w:sz w:val="32"/>
                                <w:szCs w:val="32"/>
                              </w:rPr>
                              <w:t xml:space="preserve"> GROUP BY</w:t>
                            </w:r>
                            <w:r w:rsidR="00931192">
                              <w:rPr>
                                <w:rFonts w:eastAsiaTheme="minorEastAsia" w:hint="eastAsia"/>
                                <w:sz w:val="32"/>
                                <w:szCs w:val="32"/>
                              </w:rPr>
                              <w:t xml:space="preserve"> Customer_ID, FirstName and LastName</w:t>
                            </w:r>
                            <w:r w:rsidR="00ED1BF9">
                              <w:rPr>
                                <w:rFonts w:eastAsiaTheme="minorEastAsia" w:hint="eastAsia"/>
                                <w:sz w:val="32"/>
                                <w:szCs w:val="32"/>
                              </w:rPr>
                              <w:t xml:space="preserve"> then</w:t>
                            </w:r>
                            <w:r>
                              <w:rPr>
                                <w:rFonts w:eastAsiaTheme="minorEastAsia" w:hint="eastAsia"/>
                                <w:sz w:val="32"/>
                                <w:szCs w:val="32"/>
                              </w:rPr>
                              <w:t xml:space="preserve"> </w:t>
                            </w:r>
                            <w:r w:rsidR="00824AAC">
                              <w:rPr>
                                <w:rFonts w:eastAsiaTheme="minorEastAsia" w:hint="eastAsia"/>
                                <w:sz w:val="32"/>
                                <w:szCs w:val="32"/>
                              </w:rPr>
                              <w:t>r</w:t>
                            </w:r>
                            <w:r w:rsidRPr="00D912D4">
                              <w:rPr>
                                <w:sz w:val="32"/>
                                <w:szCs w:val="32"/>
                              </w:rPr>
                              <w:t xml:space="preserve">ankthem from </w:t>
                            </w:r>
                            <w:r>
                              <w:rPr>
                                <w:rFonts w:eastAsiaTheme="minorEastAsia" w:hint="eastAsia"/>
                                <w:sz w:val="32"/>
                                <w:szCs w:val="32"/>
                              </w:rPr>
                              <w:t>DESC,</w:t>
                            </w:r>
                            <w:r w:rsidRPr="00D912D4">
                              <w:rPr>
                                <w:rFonts w:hint="eastAsia"/>
                                <w:sz w:val="32"/>
                                <w:szCs w:val="32"/>
                              </w:rPr>
                              <w:t xml:space="preserve"> </w:t>
                            </w:r>
                            <w:r w:rsidR="00C2516F">
                              <w:rPr>
                                <w:rFonts w:eastAsiaTheme="minorEastAsia" w:hint="eastAsia"/>
                                <w:sz w:val="32"/>
                                <w:szCs w:val="32"/>
                              </w:rPr>
                              <w:t xml:space="preserve">it can </w:t>
                            </w:r>
                            <w:r w:rsidR="00E0155B">
                              <w:rPr>
                                <w:rFonts w:eastAsiaTheme="minorEastAsia" w:hint="eastAsia"/>
                                <w:sz w:val="32"/>
                                <w:szCs w:val="32"/>
                              </w:rPr>
                              <w:t>use for Customer Segmentation</w:t>
                            </w:r>
                            <w:r w:rsidR="00151CD6">
                              <w:rPr>
                                <w:rFonts w:eastAsiaTheme="minorEastAsia" w:hint="eastAsia"/>
                                <w:sz w:val="32"/>
                                <w:szCs w:val="32"/>
                              </w:rPr>
                              <w:t xml:space="preserve"> St</w:t>
                            </w:r>
                            <w:r w:rsidR="007B67D6">
                              <w:rPr>
                                <w:rFonts w:eastAsiaTheme="minorEastAsia" w:hint="eastAsia"/>
                                <w:sz w:val="32"/>
                                <w:szCs w:val="32"/>
                              </w:rPr>
                              <w:t>rategy</w:t>
                            </w:r>
                            <w:r w:rsidR="00062C9B">
                              <w:rPr>
                                <w:rFonts w:eastAsiaTheme="minorEastAsia" w:hint="eastAsia"/>
                                <w:sz w:val="32"/>
                                <w:szCs w:val="32"/>
                              </w:rPr>
                              <w:t>. T</w:t>
                            </w:r>
                            <w:r w:rsidRPr="00A62A37">
                              <w:rPr>
                                <w:sz w:val="32"/>
                                <w:szCs w:val="32"/>
                              </w:rPr>
                              <w:t>he result is shown like this</w:t>
                            </w:r>
                            <w:r>
                              <w:rPr>
                                <w:rFonts w:cstheme="minorHAnsi"/>
                                <w:sz w:val="32"/>
                                <w:szCs w:val="32"/>
                              </w:rPr>
                              <w:t>↓</w:t>
                            </w:r>
                          </w:p>
                          <w:p w14:paraId="68C3B7E0" w14:textId="77777777" w:rsidR="007826B7" w:rsidRDefault="007826B7"/>
                          <w:p w14:paraId="27E3262E" w14:textId="755F6C1E" w:rsidR="00BD42C5" w:rsidRPr="008F0607" w:rsidRDefault="00BD42C5">
                            <w:pPr>
                              <w:rPr>
                                <w:rFonts w:eastAsiaTheme="minorEastAsia"/>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297E9" id="_x0000_s1040" type="#_x0000_t202" style="position:absolute;margin-left:471.2pt;margin-top:41.6pt;width:522.4pt;height:206pt;z-index:251658277;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">
                <v:textbox>
                  <w:txbxContent>
                    <w:p w14:paraId="33664485" w14:textId="3A5FB43D" w:rsidR="006467AF" w:rsidRDefault="008F0607">
                      <w:r w:rsidRPr="00A62A37">
                        <w:rPr>
                          <w:sz w:val="32"/>
                          <w:szCs w:val="32"/>
                        </w:rPr>
                        <w:t xml:space="preserve">When user clicks this button, </w:t>
                      </w:r>
                      <w:r>
                        <w:rPr>
                          <w:rFonts w:eastAsiaTheme="minorEastAsia"/>
                          <w:sz w:val="32"/>
                          <w:szCs w:val="32"/>
                        </w:rPr>
                        <w:t>it</w:t>
                      </w:r>
                      <w:r w:rsidRPr="00D912D4">
                        <w:rPr>
                          <w:sz w:val="32"/>
                          <w:szCs w:val="32"/>
                        </w:rPr>
                        <w:t xml:space="preserve"> will </w:t>
                      </w:r>
                      <w:r>
                        <w:rPr>
                          <w:rFonts w:eastAsiaTheme="minorEastAsia" w:hint="eastAsia"/>
                          <w:sz w:val="32"/>
                          <w:szCs w:val="32"/>
                        </w:rPr>
                        <w:t xml:space="preserve">Use </w:t>
                      </w:r>
                      <w:r>
                        <w:rPr>
                          <w:rFonts w:eastAsiaTheme="minorEastAsia"/>
                          <w:sz w:val="32"/>
                          <w:szCs w:val="32"/>
                        </w:rPr>
                        <w:t>Sum (</w:t>
                      </w:r>
                      <w:r>
                        <w:rPr>
                          <w:rFonts w:eastAsiaTheme="minorEastAsia" w:hint="eastAsia"/>
                          <w:sz w:val="32"/>
                          <w:szCs w:val="32"/>
                        </w:rPr>
                        <w:t>)</w:t>
                      </w:r>
                      <w:r w:rsidR="00970A5F">
                        <w:rPr>
                          <w:rFonts w:eastAsiaTheme="minorEastAsia" w:hint="eastAsia"/>
                          <w:sz w:val="32"/>
                          <w:szCs w:val="32"/>
                        </w:rPr>
                        <w:t xml:space="preserve"> and </w:t>
                      </w:r>
                      <w:r w:rsidR="006449BD">
                        <w:rPr>
                          <w:rFonts w:eastAsiaTheme="minorEastAsia"/>
                          <w:sz w:val="32"/>
                          <w:szCs w:val="32"/>
                        </w:rPr>
                        <w:t>IIF (</w:t>
                      </w:r>
                      <w:r w:rsidR="00970A5F">
                        <w:rPr>
                          <w:rFonts w:eastAsiaTheme="minorEastAsia" w:hint="eastAsia"/>
                          <w:sz w:val="32"/>
                          <w:szCs w:val="32"/>
                        </w:rPr>
                        <w:t>)</w:t>
                      </w:r>
                      <w:r>
                        <w:rPr>
                          <w:rFonts w:eastAsiaTheme="minorEastAsia" w:hint="eastAsia"/>
                          <w:sz w:val="32"/>
                          <w:szCs w:val="32"/>
                        </w:rPr>
                        <w:t xml:space="preserve"> function to </w:t>
                      </w:r>
                      <w:r w:rsidRPr="00D912D4">
                        <w:rPr>
                          <w:sz w:val="32"/>
                          <w:szCs w:val="32"/>
                        </w:rPr>
                        <w:t>calculate the</w:t>
                      </w:r>
                      <w:r w:rsidR="00151143">
                        <w:rPr>
                          <w:rFonts w:eastAsiaTheme="minorEastAsia" w:hint="eastAsia"/>
                          <w:sz w:val="32"/>
                          <w:szCs w:val="32"/>
                        </w:rPr>
                        <w:t xml:space="preserve"> </w:t>
                      </w:r>
                      <w:r w:rsidR="00A57A93">
                        <w:rPr>
                          <w:rFonts w:eastAsiaTheme="minorEastAsia" w:hint="eastAsia"/>
                          <w:sz w:val="32"/>
                          <w:szCs w:val="32"/>
                        </w:rPr>
                        <w:t>P</w:t>
                      </w:r>
                      <w:r w:rsidR="00E43F2C">
                        <w:rPr>
                          <w:rFonts w:eastAsiaTheme="minorEastAsia" w:hint="eastAsia"/>
                          <w:sz w:val="32"/>
                          <w:szCs w:val="32"/>
                        </w:rPr>
                        <w:t>rice</w:t>
                      </w:r>
                      <w:r>
                        <w:rPr>
                          <w:rFonts w:eastAsiaTheme="minorEastAsia" w:hint="eastAsia"/>
                          <w:sz w:val="32"/>
                          <w:szCs w:val="32"/>
                        </w:rPr>
                        <w:t xml:space="preserve">, store as a new attribute </w:t>
                      </w:r>
                      <w:r w:rsidR="006449BD">
                        <w:rPr>
                          <w:rFonts w:eastAsiaTheme="minorEastAsia"/>
                          <w:sz w:val="32"/>
                          <w:szCs w:val="32"/>
                        </w:rPr>
                        <w:t xml:space="preserve">call” TotalSpent” </w:t>
                      </w:r>
                      <w:r w:rsidR="006449BD">
                        <w:rPr>
                          <w:rFonts w:eastAsiaTheme="minorEastAsia" w:hint="eastAsia"/>
                          <w:sz w:val="32"/>
                          <w:szCs w:val="32"/>
                        </w:rPr>
                        <w:t>and</w:t>
                      </w:r>
                      <w:r w:rsidR="006449BD">
                        <w:rPr>
                          <w:rFonts w:eastAsiaTheme="minorEastAsia"/>
                          <w:sz w:val="32"/>
                          <w:szCs w:val="32"/>
                        </w:rPr>
                        <w:t xml:space="preserve"> </w:t>
                      </w:r>
                      <w:r>
                        <w:rPr>
                          <w:rFonts w:eastAsiaTheme="minorEastAsia"/>
                          <w:sz w:val="32"/>
                          <w:szCs w:val="32"/>
                        </w:rPr>
                        <w:t>“</w:t>
                      </w:r>
                      <w:r w:rsidR="00095AE1">
                        <w:rPr>
                          <w:rFonts w:eastAsiaTheme="minorEastAsia" w:hint="eastAsia"/>
                          <w:sz w:val="32"/>
                          <w:szCs w:val="32"/>
                        </w:rPr>
                        <w:t>Status</w:t>
                      </w:r>
                      <w:r>
                        <w:rPr>
                          <w:rFonts w:eastAsiaTheme="minorEastAsia"/>
                          <w:sz w:val="32"/>
                          <w:szCs w:val="32"/>
                        </w:rPr>
                        <w:t>”</w:t>
                      </w:r>
                      <w:r w:rsidR="006449BD">
                        <w:rPr>
                          <w:rFonts w:eastAsiaTheme="minorEastAsia" w:hint="eastAsia"/>
                          <w:sz w:val="32"/>
                          <w:szCs w:val="32"/>
                        </w:rPr>
                        <w:t xml:space="preserve">, </w:t>
                      </w:r>
                      <w:r w:rsidR="00C12131" w:rsidRPr="00062C9B">
                        <w:rPr>
                          <w:rFonts w:eastAsiaTheme="minorEastAsia"/>
                          <w:sz w:val="32"/>
                          <w:szCs w:val="32"/>
                          <w:highlight w:val="yellow"/>
                        </w:rPr>
                        <w:t>SUM(p.Price)</w:t>
                      </w:r>
                      <w:r w:rsidR="00C12131" w:rsidRPr="00C12131">
                        <w:rPr>
                          <w:rFonts w:eastAsiaTheme="minorEastAsia"/>
                          <w:sz w:val="32"/>
                          <w:szCs w:val="32"/>
                        </w:rPr>
                        <w:t xml:space="preserve"> AS TotalSpent to determine each customer's cumulative order </w:t>
                      </w:r>
                      <w:r w:rsidR="007C7C33">
                        <w:rPr>
                          <w:rFonts w:eastAsiaTheme="minorEastAsia" w:hint="eastAsia"/>
                          <w:sz w:val="32"/>
                          <w:szCs w:val="32"/>
                        </w:rPr>
                        <w:t>data</w:t>
                      </w:r>
                      <w:r w:rsidR="00C475EB">
                        <w:rPr>
                          <w:rFonts w:eastAsiaTheme="minorEastAsia" w:hint="eastAsia"/>
                          <w:sz w:val="32"/>
                          <w:szCs w:val="32"/>
                        </w:rPr>
                        <w:t xml:space="preserve">. </w:t>
                      </w:r>
                      <w:r w:rsidR="003B6C33" w:rsidRPr="00062C9B">
                        <w:rPr>
                          <w:rFonts w:eastAsiaTheme="minorEastAsia"/>
                          <w:sz w:val="32"/>
                          <w:szCs w:val="32"/>
                          <w:highlight w:val="yellow"/>
                        </w:rPr>
                        <w:t>Uses conditional logic: IIF(SUM(</w:t>
                      </w:r>
                      <w:r w:rsidR="00677B1B" w:rsidRPr="00062C9B">
                        <w:rPr>
                          <w:rFonts w:eastAsiaTheme="minorEastAsia"/>
                          <w:sz w:val="32"/>
                          <w:szCs w:val="32"/>
                          <w:highlight w:val="yellow"/>
                        </w:rPr>
                        <w:t>p. Price</w:t>
                      </w:r>
                      <w:r w:rsidR="003B6C33" w:rsidRPr="00062C9B">
                        <w:rPr>
                          <w:rFonts w:eastAsiaTheme="minorEastAsia"/>
                          <w:sz w:val="32"/>
                          <w:szCs w:val="32"/>
                          <w:highlight w:val="yellow"/>
                        </w:rPr>
                        <w:t>)</w:t>
                      </w:r>
                      <w:r w:rsidR="003B6C33" w:rsidRPr="00620626">
                        <w:rPr>
                          <w:rFonts w:eastAsiaTheme="minorEastAsia"/>
                          <w:sz w:val="32"/>
                          <w:szCs w:val="32"/>
                          <w:highlight w:val="yellow"/>
                        </w:rPr>
                        <w:t xml:space="preserve"> &gt; 3000, "VIP", "Regular")</w:t>
                      </w:r>
                      <w:r w:rsidR="003B6C33" w:rsidRPr="00620626">
                        <w:rPr>
                          <w:rFonts w:eastAsiaTheme="minorEastAsia" w:hint="eastAsia"/>
                          <w:sz w:val="32"/>
                          <w:szCs w:val="32"/>
                          <w:highlight w:val="yellow"/>
                        </w:rPr>
                        <w:t xml:space="preserve"> </w:t>
                      </w:r>
                      <w:r w:rsidR="006449BD" w:rsidRPr="00620626">
                        <w:rPr>
                          <w:rFonts w:eastAsiaTheme="minorEastAsia" w:hint="eastAsia"/>
                          <w:sz w:val="32"/>
                          <w:szCs w:val="32"/>
                          <w:highlight w:val="yellow"/>
                        </w:rPr>
                        <w:t xml:space="preserve">if </w:t>
                      </w:r>
                      <w:r w:rsidR="00D44D7F" w:rsidRPr="00620626">
                        <w:rPr>
                          <w:rFonts w:eastAsiaTheme="minorEastAsia" w:hint="eastAsia"/>
                          <w:sz w:val="32"/>
                          <w:szCs w:val="32"/>
                          <w:highlight w:val="yellow"/>
                        </w:rPr>
                        <w:t>Price&gt;3000,</w:t>
                      </w:r>
                      <w:r w:rsidR="003D1D68" w:rsidRPr="00620626">
                        <w:rPr>
                          <w:rFonts w:eastAsiaTheme="minorEastAsia" w:hint="eastAsia"/>
                          <w:sz w:val="32"/>
                          <w:szCs w:val="32"/>
                          <w:highlight w:val="yellow"/>
                        </w:rPr>
                        <w:t xml:space="preserve"> then </w:t>
                      </w:r>
                      <w:r w:rsidR="00DB1F23" w:rsidRPr="00620626">
                        <w:rPr>
                          <w:rFonts w:eastAsiaTheme="minorEastAsia" w:hint="eastAsia"/>
                          <w:sz w:val="32"/>
                          <w:szCs w:val="32"/>
                          <w:highlight w:val="yellow"/>
                        </w:rPr>
                        <w:t xml:space="preserve">Status will store </w:t>
                      </w:r>
                      <w:r w:rsidR="00676CA1" w:rsidRPr="00620626">
                        <w:rPr>
                          <w:rFonts w:eastAsiaTheme="minorEastAsia" w:hint="eastAsia"/>
                          <w:sz w:val="32"/>
                          <w:szCs w:val="32"/>
                          <w:highlight w:val="yellow"/>
                        </w:rPr>
                        <w:t xml:space="preserve">the data </w:t>
                      </w:r>
                      <w:r w:rsidR="00676CA1" w:rsidRPr="00620626">
                        <w:rPr>
                          <w:rFonts w:eastAsiaTheme="minorEastAsia"/>
                          <w:sz w:val="32"/>
                          <w:szCs w:val="32"/>
                          <w:highlight w:val="yellow"/>
                        </w:rPr>
                        <w:t>“</w:t>
                      </w:r>
                      <w:r w:rsidR="00676CA1" w:rsidRPr="00620626">
                        <w:rPr>
                          <w:rFonts w:eastAsiaTheme="minorEastAsia" w:hint="eastAsia"/>
                          <w:sz w:val="32"/>
                          <w:szCs w:val="32"/>
                          <w:highlight w:val="yellow"/>
                        </w:rPr>
                        <w:t>VIP</w:t>
                      </w:r>
                      <w:r w:rsidR="00676CA1" w:rsidRPr="00620626">
                        <w:rPr>
                          <w:rFonts w:eastAsiaTheme="minorEastAsia"/>
                          <w:sz w:val="32"/>
                          <w:szCs w:val="32"/>
                          <w:highlight w:val="yellow"/>
                        </w:rPr>
                        <w:t>”</w:t>
                      </w:r>
                      <w:r w:rsidR="00EC188B" w:rsidRPr="00620626">
                        <w:rPr>
                          <w:rFonts w:eastAsiaTheme="minorEastAsia" w:hint="eastAsia"/>
                          <w:sz w:val="32"/>
                          <w:szCs w:val="32"/>
                          <w:highlight w:val="yellow"/>
                        </w:rPr>
                        <w:t xml:space="preserve">. IF &lt;3000, it will store </w:t>
                      </w:r>
                      <w:r w:rsidR="004F654E" w:rsidRPr="00620626">
                        <w:rPr>
                          <w:rFonts w:eastAsiaTheme="minorEastAsia"/>
                          <w:sz w:val="32"/>
                          <w:szCs w:val="32"/>
                          <w:highlight w:val="yellow"/>
                        </w:rPr>
                        <w:t>“</w:t>
                      </w:r>
                      <w:r w:rsidR="000E09F3" w:rsidRPr="00620626">
                        <w:rPr>
                          <w:rFonts w:eastAsiaTheme="minorEastAsia" w:hint="eastAsia"/>
                          <w:sz w:val="32"/>
                          <w:szCs w:val="32"/>
                          <w:highlight w:val="yellow"/>
                        </w:rPr>
                        <w:t>Regular</w:t>
                      </w:r>
                      <w:r w:rsidR="004F654E" w:rsidRPr="00620626">
                        <w:rPr>
                          <w:rFonts w:eastAsiaTheme="minorEastAsia"/>
                          <w:sz w:val="32"/>
                          <w:szCs w:val="32"/>
                          <w:highlight w:val="yellow"/>
                        </w:rPr>
                        <w:t>”</w:t>
                      </w:r>
                      <w:r w:rsidR="00824AAC" w:rsidRPr="00620626">
                        <w:rPr>
                          <w:rFonts w:eastAsiaTheme="minorEastAsia" w:hint="eastAsia"/>
                          <w:sz w:val="32"/>
                          <w:szCs w:val="32"/>
                          <w:highlight w:val="yellow"/>
                        </w:rPr>
                        <w:t xml:space="preserve">, </w:t>
                      </w:r>
                      <w:r w:rsidR="00975E0E" w:rsidRPr="00620626">
                        <w:rPr>
                          <w:rFonts w:eastAsiaTheme="minorEastAsia" w:hint="eastAsia"/>
                          <w:sz w:val="32"/>
                          <w:szCs w:val="32"/>
                          <w:highlight w:val="yellow"/>
                        </w:rPr>
                        <w:t xml:space="preserve">INNER JOIN </w:t>
                      </w:r>
                      <w:r w:rsidR="003E5A6D" w:rsidRPr="00620626">
                        <w:rPr>
                          <w:rFonts w:eastAsiaTheme="minorEastAsia" w:hint="eastAsia"/>
                          <w:sz w:val="32"/>
                          <w:szCs w:val="32"/>
                          <w:highlight w:val="yellow"/>
                        </w:rPr>
                        <w:t>PRODUCT</w:t>
                      </w:r>
                      <w:r w:rsidR="00CE7055" w:rsidRPr="00620626">
                        <w:rPr>
                          <w:rFonts w:eastAsiaTheme="minorEastAsia" w:hint="eastAsia"/>
                          <w:sz w:val="32"/>
                          <w:szCs w:val="32"/>
                          <w:highlight w:val="yellow"/>
                        </w:rPr>
                        <w:t>_ORDER</w:t>
                      </w:r>
                      <w:r w:rsidR="00677B1B" w:rsidRPr="00620626">
                        <w:rPr>
                          <w:sz w:val="32"/>
                          <w:szCs w:val="32"/>
                          <w:highlight w:val="yellow"/>
                        </w:rPr>
                        <w:t xml:space="preserve"> (Customer → Order → Product_Order → Products)</w:t>
                      </w:r>
                      <w:r w:rsidR="00D05CD3" w:rsidRPr="00620626">
                        <w:rPr>
                          <w:rFonts w:eastAsiaTheme="minorEastAsia" w:hint="eastAsia"/>
                          <w:sz w:val="32"/>
                          <w:szCs w:val="32"/>
                          <w:highlight w:val="yellow"/>
                        </w:rPr>
                        <w:t>,</w:t>
                      </w:r>
                      <w:r w:rsidR="00D05CD3">
                        <w:rPr>
                          <w:rFonts w:eastAsiaTheme="minorEastAsia" w:hint="eastAsia"/>
                          <w:sz w:val="32"/>
                          <w:szCs w:val="32"/>
                        </w:rPr>
                        <w:t xml:space="preserve"> GROUP BY</w:t>
                      </w:r>
                      <w:r w:rsidR="00931192">
                        <w:rPr>
                          <w:rFonts w:eastAsiaTheme="minorEastAsia" w:hint="eastAsia"/>
                          <w:sz w:val="32"/>
                          <w:szCs w:val="32"/>
                        </w:rPr>
                        <w:t xml:space="preserve"> Customer_ID, FirstName and LastName</w:t>
                      </w:r>
                      <w:r w:rsidR="00ED1BF9">
                        <w:rPr>
                          <w:rFonts w:eastAsiaTheme="minorEastAsia" w:hint="eastAsia"/>
                          <w:sz w:val="32"/>
                          <w:szCs w:val="32"/>
                        </w:rPr>
                        <w:t xml:space="preserve"> then</w:t>
                      </w:r>
                      <w:r>
                        <w:rPr>
                          <w:rFonts w:eastAsiaTheme="minorEastAsia" w:hint="eastAsia"/>
                          <w:sz w:val="32"/>
                          <w:szCs w:val="32"/>
                        </w:rPr>
                        <w:t xml:space="preserve"> </w:t>
                      </w:r>
                      <w:r w:rsidR="00824AAC">
                        <w:rPr>
                          <w:rFonts w:eastAsiaTheme="minorEastAsia" w:hint="eastAsia"/>
                          <w:sz w:val="32"/>
                          <w:szCs w:val="32"/>
                        </w:rPr>
                        <w:t>r</w:t>
                      </w:r>
                      <w:r w:rsidRPr="00D912D4">
                        <w:rPr>
                          <w:sz w:val="32"/>
                          <w:szCs w:val="32"/>
                        </w:rPr>
                        <w:t xml:space="preserve">ankthem from </w:t>
                      </w:r>
                      <w:r>
                        <w:rPr>
                          <w:rFonts w:eastAsiaTheme="minorEastAsia" w:hint="eastAsia"/>
                          <w:sz w:val="32"/>
                          <w:szCs w:val="32"/>
                        </w:rPr>
                        <w:t>DESC,</w:t>
                      </w:r>
                      <w:r w:rsidRPr="00D912D4">
                        <w:rPr>
                          <w:rFonts w:hint="eastAsia"/>
                          <w:sz w:val="32"/>
                          <w:szCs w:val="32"/>
                        </w:rPr>
                        <w:t xml:space="preserve"> </w:t>
                      </w:r>
                      <w:r w:rsidR="00C2516F">
                        <w:rPr>
                          <w:rFonts w:eastAsiaTheme="minorEastAsia" w:hint="eastAsia"/>
                          <w:sz w:val="32"/>
                          <w:szCs w:val="32"/>
                        </w:rPr>
                        <w:t xml:space="preserve">it can </w:t>
                      </w:r>
                      <w:r w:rsidR="00E0155B">
                        <w:rPr>
                          <w:rFonts w:eastAsiaTheme="minorEastAsia" w:hint="eastAsia"/>
                          <w:sz w:val="32"/>
                          <w:szCs w:val="32"/>
                        </w:rPr>
                        <w:t>use for Customer Segmentation</w:t>
                      </w:r>
                      <w:r w:rsidR="00151CD6">
                        <w:rPr>
                          <w:rFonts w:eastAsiaTheme="minorEastAsia" w:hint="eastAsia"/>
                          <w:sz w:val="32"/>
                          <w:szCs w:val="32"/>
                        </w:rPr>
                        <w:t xml:space="preserve"> St</w:t>
                      </w:r>
                      <w:r w:rsidR="007B67D6">
                        <w:rPr>
                          <w:rFonts w:eastAsiaTheme="minorEastAsia" w:hint="eastAsia"/>
                          <w:sz w:val="32"/>
                          <w:szCs w:val="32"/>
                        </w:rPr>
                        <w:t>rategy</w:t>
                      </w:r>
                      <w:r w:rsidR="00062C9B">
                        <w:rPr>
                          <w:rFonts w:eastAsiaTheme="minorEastAsia" w:hint="eastAsia"/>
                          <w:sz w:val="32"/>
                          <w:szCs w:val="32"/>
                        </w:rPr>
                        <w:t>. T</w:t>
                      </w:r>
                      <w:r w:rsidRPr="00A62A37">
                        <w:rPr>
                          <w:sz w:val="32"/>
                          <w:szCs w:val="32"/>
                        </w:rPr>
                        <w:t>he result is shown like this</w:t>
                      </w:r>
                      <w:r>
                        <w:rPr>
                          <w:rFonts w:cstheme="minorHAnsi"/>
                          <w:sz w:val="32"/>
                          <w:szCs w:val="32"/>
                        </w:rPr>
                        <w:t>↓</w:t>
                      </w:r>
                    </w:p>
                    <w:p w14:paraId="68C3B7E0" w14:textId="77777777" w:rsidR="007826B7" w:rsidRDefault="007826B7"/>
                    <w:p w14:paraId="27E3262E" w14:textId="755F6C1E" w:rsidR="00BD42C5" w:rsidRPr="008F0607" w:rsidRDefault="00BD42C5">
                      <w:pPr>
                        <w:rPr>
                          <w:rFonts w:eastAsiaTheme="minorEastAsia"/>
                          <w:sz w:val="32"/>
                          <w:szCs w:val="32"/>
                        </w:rPr>
                      </w:pPr>
                    </w:p>
                  </w:txbxContent>
                </v:textbox>
                <w10:wrap type="square" anchorx="margin"/>
              </v:shape>
            </w:pict>
          </mc:Fallback>
        </mc:AlternateContent>
      </w:r>
      <w:r w:rsidR="006D28A3" w:rsidRPr="006D28A3">
        <w:rPr>
          <w:rFonts w:hint="eastAsia"/>
        </w:rPr>
        <w:t xml:space="preserve"> </w:t>
      </w:r>
      <w:r w:rsidR="006D28A3">
        <w:rPr>
          <w:rFonts w:hint="eastAsia"/>
        </w:rPr>
        <w:t xml:space="preserve">Query name: </w:t>
      </w:r>
      <w:r w:rsidR="006D28A3" w:rsidRPr="008F0607">
        <w:t>Dynamic VIP Query</w:t>
      </w:r>
      <w:bookmarkEnd w:id="25"/>
    </w:p>
    <w:p w14:paraId="055B1C19" w14:textId="7A715EF5" w:rsidR="00992C8B" w:rsidRDefault="002214C1">
      <w:pPr>
        <w:spacing w:after="200" w:line="276" w:lineRule="auto"/>
        <w:rPr>
          <w:rFonts w:ascii="Times New Roman" w:eastAsiaTheme="minorEastAsia" w:hAnsi="Times New Roman" w:cs="Times New Roman"/>
          <w:sz w:val="32"/>
          <w:szCs w:val="32"/>
        </w:rPr>
      </w:pPr>
      <w:r w:rsidRPr="002214C1">
        <w:rPr>
          <w:rFonts w:ascii="Times New Roman" w:eastAsiaTheme="minorEastAsia" w:hAnsi="Times New Roman" w:cs="Times New Roman"/>
          <w:noProof/>
          <w:sz w:val="32"/>
          <w:szCs w:val="32"/>
        </w:rPr>
        <w:drawing>
          <wp:inline distT="0" distB="0" distL="0" distR="0" wp14:anchorId="72ACF21F" wp14:editId="7DC3A7BC">
            <wp:extent cx="6645910" cy="695960"/>
            <wp:effectExtent l="0" t="0" r="2540" b="8890"/>
            <wp:docPr id="206014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49475" name=""/>
                    <pic:cNvPicPr/>
                  </pic:nvPicPr>
                  <pic:blipFill>
                    <a:blip r:embed="rId44"/>
                    <a:stretch>
                      <a:fillRect/>
                    </a:stretch>
                  </pic:blipFill>
                  <pic:spPr>
                    <a:xfrm>
                      <a:off x="0" y="0"/>
                      <a:ext cx="6645910" cy="695960"/>
                    </a:xfrm>
                    <a:prstGeom prst="rect">
                      <a:avLst/>
                    </a:prstGeom>
                  </pic:spPr>
                </pic:pic>
              </a:graphicData>
            </a:graphic>
          </wp:inline>
        </w:drawing>
      </w:r>
    </w:p>
    <w:p w14:paraId="1A35C2B5" w14:textId="5480F40B" w:rsidR="00EA7009" w:rsidRDefault="00D92375" w:rsidP="00FE3164">
      <w:pPr>
        <w:spacing w:after="200" w:line="276" w:lineRule="auto"/>
        <w:jc w:val="center"/>
        <w:rPr>
          <w:rFonts w:ascii="Times New Roman" w:eastAsiaTheme="minorEastAsia" w:hAnsi="Times New Roman" w:cs="Times New Roman"/>
          <w:sz w:val="32"/>
          <w:szCs w:val="32"/>
        </w:rPr>
      </w:pPr>
      <w:r w:rsidRPr="00D92375">
        <w:rPr>
          <w:rFonts w:ascii="Times New Roman" w:eastAsiaTheme="minorEastAsia" w:hAnsi="Times New Roman" w:cs="Times New Roman"/>
          <w:noProof/>
          <w:sz w:val="32"/>
          <w:szCs w:val="32"/>
        </w:rPr>
        <w:drawing>
          <wp:inline distT="0" distB="0" distL="0" distR="0" wp14:anchorId="721F1E70" wp14:editId="35F7F359">
            <wp:extent cx="3249038" cy="3679875"/>
            <wp:effectExtent l="0" t="0" r="2540" b="3175"/>
            <wp:docPr id="1424848593"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48593" name="Picture 1" descr="A screenshot of a table&#10;&#10;AI-generated content may be incorrect."/>
                    <pic:cNvPicPr/>
                  </pic:nvPicPr>
                  <pic:blipFill>
                    <a:blip r:embed="rId45"/>
                    <a:stretch>
                      <a:fillRect/>
                    </a:stretch>
                  </pic:blipFill>
                  <pic:spPr>
                    <a:xfrm>
                      <a:off x="0" y="0"/>
                      <a:ext cx="3294427" cy="3731283"/>
                    </a:xfrm>
                    <a:prstGeom prst="rect">
                      <a:avLst/>
                    </a:prstGeom>
                  </pic:spPr>
                </pic:pic>
              </a:graphicData>
            </a:graphic>
          </wp:inline>
        </w:drawing>
      </w:r>
    </w:p>
    <w:p w14:paraId="3775CDC5" w14:textId="0B2AFCA5" w:rsidR="005040DC" w:rsidRDefault="00995F85" w:rsidP="00676A3B">
      <w:r w:rsidRPr="000F4BA3">
        <w:rPr>
          <w:noProof/>
        </w:rPr>
        <w:lastRenderedPageBreak/>
        <mc:AlternateContent>
          <mc:Choice Requires="wps">
            <w:drawing>
              <wp:anchor distT="45720" distB="45720" distL="114300" distR="114300" simplePos="0" relativeHeight="251658278" behindDoc="0" locked="0" layoutInCell="1" allowOverlap="1" wp14:anchorId="2835A36D" wp14:editId="1E6409BC">
                <wp:simplePos x="0" y="0"/>
                <wp:positionH relativeFrom="margin">
                  <wp:posOffset>-70485</wp:posOffset>
                </wp:positionH>
                <wp:positionV relativeFrom="paragraph">
                  <wp:posOffset>2499995</wp:posOffset>
                </wp:positionV>
                <wp:extent cx="6628130" cy="2667000"/>
                <wp:effectExtent l="0" t="0" r="20320" b="19050"/>
                <wp:wrapSquare wrapText="bothSides"/>
                <wp:docPr id="4766844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8130" cy="2667000"/>
                        </a:xfrm>
                        <a:prstGeom prst="rect">
                          <a:avLst/>
                        </a:prstGeom>
                        <a:solidFill>
                          <a:srgbClr val="FFFFFF"/>
                        </a:solidFill>
                        <a:ln w="9525">
                          <a:solidFill>
                            <a:srgbClr val="000000"/>
                          </a:solidFill>
                          <a:miter lim="800000"/>
                          <a:headEnd/>
                          <a:tailEnd/>
                        </a:ln>
                      </wps:spPr>
                      <wps:txbx>
                        <w:txbxContent>
                          <w:p w14:paraId="3EC65213" w14:textId="4DA58C72" w:rsidR="000F4BA3" w:rsidRPr="00336D0A" w:rsidRDefault="00CE45B8">
                            <w:pPr>
                              <w:rPr>
                                <w:rFonts w:eastAsiaTheme="minorEastAsia"/>
                                <w:sz w:val="32"/>
                                <w:szCs w:val="32"/>
                              </w:rPr>
                            </w:pPr>
                            <w:r w:rsidRPr="00336D0A">
                              <w:rPr>
                                <w:rFonts w:eastAsiaTheme="minorEastAsia"/>
                                <w:sz w:val="32"/>
                                <w:szCs w:val="32"/>
                              </w:rPr>
                              <w:t xml:space="preserve">When user clicks this button, the input box is shown, user needs to input </w:t>
                            </w:r>
                            <w:r w:rsidRPr="00336D0A">
                              <w:rPr>
                                <w:rFonts w:eastAsiaTheme="minorEastAsia" w:hint="eastAsia"/>
                                <w:sz w:val="32"/>
                                <w:szCs w:val="32"/>
                              </w:rPr>
                              <w:t>Cust</w:t>
                            </w:r>
                            <w:r w:rsidR="002E1B85" w:rsidRPr="00336D0A">
                              <w:rPr>
                                <w:rFonts w:eastAsiaTheme="minorEastAsia" w:hint="eastAsia"/>
                                <w:sz w:val="32"/>
                                <w:szCs w:val="32"/>
                              </w:rPr>
                              <w:t xml:space="preserve">omer_ID, </w:t>
                            </w:r>
                            <w:r w:rsidRPr="00336D0A">
                              <w:rPr>
                                <w:rFonts w:eastAsiaTheme="minorEastAsia"/>
                                <w:sz w:val="32"/>
                                <w:szCs w:val="32"/>
                              </w:rPr>
                              <w:t xml:space="preserve">for </w:t>
                            </w:r>
                            <w:r w:rsidR="002E1B85" w:rsidRPr="00336D0A">
                              <w:rPr>
                                <w:rFonts w:eastAsiaTheme="minorEastAsia"/>
                                <w:sz w:val="32"/>
                                <w:szCs w:val="32"/>
                              </w:rPr>
                              <w:t>example, CUST001</w:t>
                            </w:r>
                            <w:r w:rsidR="006F610F" w:rsidRPr="00336D0A">
                              <w:rPr>
                                <w:rFonts w:eastAsiaTheme="minorEastAsia" w:hint="eastAsia"/>
                                <w:sz w:val="32"/>
                                <w:szCs w:val="32"/>
                              </w:rPr>
                              <w:t>, then the query</w:t>
                            </w:r>
                            <w:r w:rsidR="00900F3E" w:rsidRPr="00336D0A">
                              <w:rPr>
                                <w:rFonts w:eastAsiaTheme="minorEastAsia"/>
                                <w:sz w:val="32"/>
                                <w:szCs w:val="32"/>
                              </w:rPr>
                              <w:t xml:space="preserve"> </w:t>
                            </w:r>
                            <w:r w:rsidRPr="00336D0A">
                              <w:rPr>
                                <w:rFonts w:eastAsiaTheme="minorEastAsia"/>
                                <w:sz w:val="32"/>
                                <w:szCs w:val="32"/>
                              </w:rPr>
                              <w:t>will</w:t>
                            </w:r>
                            <w:r w:rsidR="00282218" w:rsidRPr="00336D0A">
                              <w:rPr>
                                <w:rFonts w:eastAsiaTheme="minorEastAsia" w:hint="eastAsia"/>
                                <w:sz w:val="32"/>
                                <w:szCs w:val="32"/>
                              </w:rPr>
                              <w:t xml:space="preserve"> use </w:t>
                            </w:r>
                            <w:r w:rsidR="00C66D39" w:rsidRPr="00336D0A">
                              <w:rPr>
                                <w:rFonts w:eastAsiaTheme="minorEastAsia"/>
                                <w:sz w:val="32"/>
                                <w:szCs w:val="32"/>
                              </w:rPr>
                              <w:t>SUM (</w:t>
                            </w:r>
                            <w:r w:rsidR="00282218" w:rsidRPr="00336D0A">
                              <w:rPr>
                                <w:rFonts w:eastAsiaTheme="minorEastAsia" w:hint="eastAsia"/>
                                <w:sz w:val="32"/>
                                <w:szCs w:val="32"/>
                              </w:rPr>
                              <w:t xml:space="preserve">) function </w:t>
                            </w:r>
                            <w:r w:rsidR="006D453C" w:rsidRPr="006D453C">
                              <w:rPr>
                                <w:rFonts w:eastAsiaTheme="minorEastAsia"/>
                                <w:sz w:val="32"/>
                                <w:szCs w:val="32"/>
                                <w:highlight w:val="yellow"/>
                              </w:rPr>
                              <w:t>Sum(products.Price) AS Total</w:t>
                            </w:r>
                            <w:r w:rsidR="006D453C">
                              <w:rPr>
                                <w:rFonts w:eastAsiaTheme="minorEastAsia" w:hint="eastAsia"/>
                                <w:b/>
                                <w:bCs/>
                                <w:sz w:val="32"/>
                                <w:szCs w:val="32"/>
                              </w:rPr>
                              <w:t xml:space="preserve"> </w:t>
                            </w:r>
                            <w:r w:rsidR="00282218" w:rsidRPr="00336D0A">
                              <w:rPr>
                                <w:rFonts w:eastAsiaTheme="minorEastAsia" w:hint="eastAsia"/>
                                <w:sz w:val="32"/>
                                <w:szCs w:val="32"/>
                              </w:rPr>
                              <w:t xml:space="preserve">to </w:t>
                            </w:r>
                            <w:r w:rsidR="002D7D49" w:rsidRPr="00336D0A">
                              <w:rPr>
                                <w:rFonts w:eastAsiaTheme="minorEastAsia" w:hint="eastAsia"/>
                                <w:sz w:val="32"/>
                                <w:szCs w:val="32"/>
                              </w:rPr>
                              <w:t xml:space="preserve">calculate how much </w:t>
                            </w:r>
                            <w:r w:rsidR="00CF0549" w:rsidRPr="00336D0A">
                              <w:rPr>
                                <w:rFonts w:eastAsiaTheme="minorEastAsia" w:hint="eastAsia"/>
                                <w:sz w:val="32"/>
                                <w:szCs w:val="32"/>
                              </w:rPr>
                              <w:t>does the cust</w:t>
                            </w:r>
                            <w:r w:rsidR="0083652D" w:rsidRPr="00336D0A">
                              <w:rPr>
                                <w:rFonts w:eastAsiaTheme="minorEastAsia" w:hint="eastAsia"/>
                                <w:sz w:val="32"/>
                                <w:szCs w:val="32"/>
                              </w:rPr>
                              <w:t>omer expenditure</w:t>
                            </w:r>
                            <w:r w:rsidR="00794311" w:rsidRPr="00336D0A">
                              <w:rPr>
                                <w:rFonts w:eastAsiaTheme="minorEastAsia" w:hint="eastAsia"/>
                                <w:sz w:val="32"/>
                                <w:szCs w:val="32"/>
                              </w:rPr>
                              <w:t>,</w:t>
                            </w:r>
                            <w:r w:rsidR="00A612B5" w:rsidRPr="000D58E4">
                              <w:rPr>
                                <w:rFonts w:hint="eastAsia"/>
                              </w:rPr>
                              <w:t xml:space="preserve"> </w:t>
                            </w:r>
                            <w:r w:rsidR="000D58E4">
                              <w:rPr>
                                <w:rFonts w:eastAsiaTheme="minorEastAsia" w:hint="eastAsia"/>
                                <w:sz w:val="32"/>
                                <w:szCs w:val="32"/>
                              </w:rPr>
                              <w:t>a</w:t>
                            </w:r>
                            <w:r w:rsidR="000D58E4" w:rsidRPr="000D58E4">
                              <w:rPr>
                                <w:rFonts w:eastAsiaTheme="minorEastAsia"/>
                                <w:sz w:val="32"/>
                                <w:szCs w:val="32"/>
                              </w:rPr>
                              <w:t>nalyze customer purchasing power by product to understand which customers purchased which products and how much they spent on</w:t>
                            </w:r>
                            <w:r w:rsidR="00A612B5" w:rsidRPr="00336D0A">
                              <w:rPr>
                                <w:rFonts w:eastAsiaTheme="minorEastAsia" w:hint="eastAsia"/>
                                <w:sz w:val="32"/>
                                <w:szCs w:val="32"/>
                              </w:rPr>
                              <w:t xml:space="preserve"> </w:t>
                            </w:r>
                            <w:r w:rsidR="00E60BC9" w:rsidRPr="00336D0A">
                              <w:rPr>
                                <w:rFonts w:eastAsiaTheme="minorEastAsia" w:hint="eastAsia"/>
                                <w:sz w:val="32"/>
                                <w:szCs w:val="32"/>
                              </w:rPr>
                              <w:t xml:space="preserve">the </w:t>
                            </w:r>
                            <w:r w:rsidR="000D58E4" w:rsidRPr="000D58E4">
                              <w:rPr>
                                <w:rFonts w:eastAsiaTheme="minorEastAsia"/>
                                <w:sz w:val="32"/>
                                <w:szCs w:val="32"/>
                              </w:rPr>
                              <w:t>most products</w:t>
                            </w:r>
                            <w:r w:rsidR="005579D3">
                              <w:rPr>
                                <w:rFonts w:eastAsiaTheme="minorEastAsia" w:hint="eastAsia"/>
                                <w:sz w:val="32"/>
                                <w:szCs w:val="32"/>
                              </w:rPr>
                              <w:t xml:space="preserve"> (</w:t>
                            </w:r>
                            <w:r w:rsidR="005579D3" w:rsidRPr="005579D3">
                              <w:rPr>
                                <w:rFonts w:eastAsiaTheme="minorEastAsia" w:hint="eastAsia"/>
                                <w:sz w:val="32"/>
                                <w:szCs w:val="32"/>
                              </w:rPr>
                              <w:t xml:space="preserve">Customer </w:t>
                            </w:r>
                            <w:r w:rsidR="005579D3" w:rsidRPr="005579D3">
                              <w:rPr>
                                <w:rFonts w:eastAsiaTheme="minorEastAsia" w:hint="eastAsia"/>
                                <w:sz w:val="32"/>
                                <w:szCs w:val="32"/>
                              </w:rPr>
                              <w:t>→</w:t>
                            </w:r>
                            <w:r w:rsidR="005579D3" w:rsidRPr="005579D3">
                              <w:rPr>
                                <w:rFonts w:eastAsiaTheme="minorEastAsia" w:hint="eastAsia"/>
                                <w:sz w:val="32"/>
                                <w:szCs w:val="32"/>
                              </w:rPr>
                              <w:t xml:space="preserve"> Order </w:t>
                            </w:r>
                            <w:r w:rsidR="005579D3" w:rsidRPr="005579D3">
                              <w:rPr>
                                <w:rFonts w:eastAsiaTheme="minorEastAsia" w:hint="eastAsia"/>
                                <w:sz w:val="32"/>
                                <w:szCs w:val="32"/>
                              </w:rPr>
                              <w:t>→</w:t>
                            </w:r>
                            <w:r w:rsidR="005579D3" w:rsidRPr="005579D3">
                              <w:rPr>
                                <w:rFonts w:eastAsiaTheme="minorEastAsia" w:hint="eastAsia"/>
                                <w:sz w:val="32"/>
                                <w:szCs w:val="32"/>
                              </w:rPr>
                              <w:t xml:space="preserve"> </w:t>
                            </w:r>
                            <w:r w:rsidR="00E60BC9" w:rsidRPr="00336D0A">
                              <w:rPr>
                                <w:rFonts w:eastAsiaTheme="minorEastAsia" w:hint="eastAsia"/>
                                <w:sz w:val="32"/>
                                <w:szCs w:val="32"/>
                              </w:rPr>
                              <w:t>Product_</w:t>
                            </w:r>
                            <w:r w:rsidR="005579D3" w:rsidRPr="005579D3">
                              <w:rPr>
                                <w:rFonts w:eastAsiaTheme="minorEastAsia" w:hint="eastAsia"/>
                                <w:sz w:val="32"/>
                                <w:szCs w:val="32"/>
                              </w:rPr>
                              <w:t xml:space="preserve">Order </w:t>
                            </w:r>
                            <w:r w:rsidR="005579D3" w:rsidRPr="005579D3">
                              <w:rPr>
                                <w:rFonts w:eastAsiaTheme="minorEastAsia" w:hint="eastAsia"/>
                                <w:sz w:val="32"/>
                                <w:szCs w:val="32"/>
                              </w:rPr>
                              <w:t>→</w:t>
                            </w:r>
                            <w:r w:rsidR="005579D3" w:rsidRPr="005579D3">
                              <w:rPr>
                                <w:rFonts w:eastAsiaTheme="minorEastAsia" w:hint="eastAsia"/>
                                <w:sz w:val="32"/>
                                <w:szCs w:val="32"/>
                              </w:rPr>
                              <w:t xml:space="preserve"> Products</w:t>
                            </w:r>
                            <w:r w:rsidR="005579D3">
                              <w:rPr>
                                <w:rFonts w:eastAsiaTheme="minorEastAsia" w:hint="eastAsia"/>
                                <w:sz w:val="32"/>
                                <w:szCs w:val="32"/>
                              </w:rPr>
                              <w:t>)</w:t>
                            </w:r>
                            <w:r w:rsidR="00FD315C" w:rsidRPr="00FD315C">
                              <w:t xml:space="preserve"> </w:t>
                            </w:r>
                            <w:r w:rsidR="00FD315C" w:rsidRPr="00FD315C">
                              <w:rPr>
                                <w:rFonts w:eastAsiaTheme="minorEastAsia"/>
                                <w:sz w:val="32"/>
                                <w:szCs w:val="32"/>
                              </w:rPr>
                              <w:t>Includes a placeholder like [] condition that could filter specific customers</w:t>
                            </w:r>
                            <w:r w:rsidR="00C66D39" w:rsidRPr="00336D0A">
                              <w:rPr>
                                <w:rFonts w:eastAsiaTheme="minorEastAsia" w:hint="eastAsia"/>
                                <w:sz w:val="32"/>
                                <w:szCs w:val="32"/>
                              </w:rPr>
                              <w:t xml:space="preserve">. </w:t>
                            </w:r>
                            <w:r w:rsidR="00824D0A">
                              <w:rPr>
                                <w:rFonts w:eastAsiaTheme="minorEastAsia" w:hint="eastAsia"/>
                                <w:sz w:val="32"/>
                                <w:szCs w:val="32"/>
                              </w:rPr>
                              <w:t xml:space="preserve">Apply to </w:t>
                            </w:r>
                            <w:r w:rsidR="001B6DAA">
                              <w:rPr>
                                <w:rFonts w:eastAsiaTheme="minorEastAsia" w:hint="eastAsia"/>
                                <w:sz w:val="32"/>
                                <w:szCs w:val="32"/>
                              </w:rPr>
                              <w:t>Product performance analysis</w:t>
                            </w:r>
                            <w:r w:rsidR="00B57D5F">
                              <w:rPr>
                                <w:rFonts w:eastAsiaTheme="minorEastAsia" w:hint="eastAsia"/>
                                <w:sz w:val="32"/>
                                <w:szCs w:val="32"/>
                              </w:rPr>
                              <w:t xml:space="preserve">, </w:t>
                            </w:r>
                            <w:r w:rsidR="00DD24CC">
                              <w:rPr>
                                <w:rFonts w:eastAsiaTheme="minorEastAsia" w:hint="eastAsia"/>
                                <w:sz w:val="32"/>
                                <w:szCs w:val="32"/>
                              </w:rPr>
                              <w:t>inventory pla</w:t>
                            </w:r>
                            <w:r w:rsidR="00B55F3F">
                              <w:rPr>
                                <w:rFonts w:eastAsiaTheme="minorEastAsia" w:hint="eastAsia"/>
                                <w:sz w:val="32"/>
                                <w:szCs w:val="32"/>
                              </w:rPr>
                              <w:t>nning</w:t>
                            </w:r>
                            <w:r w:rsidR="00B55F3F">
                              <w:rPr>
                                <w:rFonts w:eastAsiaTheme="minorEastAsia"/>
                                <w:sz w:val="32"/>
                                <w:szCs w:val="32"/>
                              </w:rPr>
                              <w:t>…</w:t>
                            </w:r>
                            <w:r w:rsidR="00C66D39" w:rsidRPr="00336D0A">
                              <w:rPr>
                                <w:rFonts w:eastAsiaTheme="minorEastAsia" w:hint="eastAsia"/>
                                <w:sz w:val="32"/>
                                <w:szCs w:val="32"/>
                              </w:rPr>
                              <w:t xml:space="preserve"> </w:t>
                            </w:r>
                            <w:r w:rsidRPr="00336D0A">
                              <w:rPr>
                                <w:rFonts w:eastAsiaTheme="minorEastAsia"/>
                                <w:sz w:val="32"/>
                                <w:szCs w:val="32"/>
                              </w:rPr>
                              <w:t>The result is shown like this</w:t>
                            </w:r>
                            <w:r w:rsidR="00336D0A" w:rsidRPr="00336D0A">
                              <w:rPr>
                                <w:rFonts w:eastAsiaTheme="minorEastAsia" w:cstheme="minorHAnsi"/>
                                <w:sz w:val="32"/>
                                <w:szCs w:val="3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5A36D" id="_x0000_s1041" type="#_x0000_t202" style="position:absolute;margin-left:-5.55pt;margin-top:196.85pt;width:521.9pt;height:210pt;z-index:2516582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">
                <v:textbox>
                  <w:txbxContent>
                    <w:p w14:paraId="3EC65213" w14:textId="4DA58C72" w:rsidR="000F4BA3" w:rsidRPr="00336D0A" w:rsidRDefault="00CE45B8">
                      <w:pPr>
                        <w:rPr>
                          <w:rFonts w:eastAsiaTheme="minorEastAsia"/>
                          <w:sz w:val="32"/>
                          <w:szCs w:val="32"/>
                        </w:rPr>
                      </w:pPr>
                      <w:r w:rsidRPr="00336D0A">
                        <w:rPr>
                          <w:rFonts w:eastAsiaTheme="minorEastAsia"/>
                          <w:sz w:val="32"/>
                          <w:szCs w:val="32"/>
                        </w:rPr>
                        <w:t xml:space="preserve">When user clicks this button, the input box is shown, user needs to input </w:t>
                      </w:r>
                      <w:r w:rsidRPr="00336D0A">
                        <w:rPr>
                          <w:rFonts w:eastAsiaTheme="minorEastAsia" w:hint="eastAsia"/>
                          <w:sz w:val="32"/>
                          <w:szCs w:val="32"/>
                        </w:rPr>
                        <w:t>Cust</w:t>
                      </w:r>
                      <w:r w:rsidR="002E1B85" w:rsidRPr="00336D0A">
                        <w:rPr>
                          <w:rFonts w:eastAsiaTheme="minorEastAsia" w:hint="eastAsia"/>
                          <w:sz w:val="32"/>
                          <w:szCs w:val="32"/>
                        </w:rPr>
                        <w:t xml:space="preserve">omer_ID, </w:t>
                      </w:r>
                      <w:r w:rsidRPr="00336D0A">
                        <w:rPr>
                          <w:rFonts w:eastAsiaTheme="minorEastAsia"/>
                          <w:sz w:val="32"/>
                          <w:szCs w:val="32"/>
                        </w:rPr>
                        <w:t xml:space="preserve">for </w:t>
                      </w:r>
                      <w:r w:rsidR="002E1B85" w:rsidRPr="00336D0A">
                        <w:rPr>
                          <w:rFonts w:eastAsiaTheme="minorEastAsia"/>
                          <w:sz w:val="32"/>
                          <w:szCs w:val="32"/>
                        </w:rPr>
                        <w:t>example, CUST001</w:t>
                      </w:r>
                      <w:r w:rsidR="006F610F" w:rsidRPr="00336D0A">
                        <w:rPr>
                          <w:rFonts w:eastAsiaTheme="minorEastAsia" w:hint="eastAsia"/>
                          <w:sz w:val="32"/>
                          <w:szCs w:val="32"/>
                        </w:rPr>
                        <w:t>, then the query</w:t>
                      </w:r>
                      <w:r w:rsidR="00900F3E" w:rsidRPr="00336D0A">
                        <w:rPr>
                          <w:rFonts w:eastAsiaTheme="minorEastAsia"/>
                          <w:sz w:val="32"/>
                          <w:szCs w:val="32"/>
                        </w:rPr>
                        <w:t xml:space="preserve"> </w:t>
                      </w:r>
                      <w:r w:rsidRPr="00336D0A">
                        <w:rPr>
                          <w:rFonts w:eastAsiaTheme="minorEastAsia"/>
                          <w:sz w:val="32"/>
                          <w:szCs w:val="32"/>
                        </w:rPr>
                        <w:t>will</w:t>
                      </w:r>
                      <w:r w:rsidR="00282218" w:rsidRPr="00336D0A">
                        <w:rPr>
                          <w:rFonts w:eastAsiaTheme="minorEastAsia" w:hint="eastAsia"/>
                          <w:sz w:val="32"/>
                          <w:szCs w:val="32"/>
                        </w:rPr>
                        <w:t xml:space="preserve"> use </w:t>
                      </w:r>
                      <w:r w:rsidR="00C66D39" w:rsidRPr="00336D0A">
                        <w:rPr>
                          <w:rFonts w:eastAsiaTheme="minorEastAsia"/>
                          <w:sz w:val="32"/>
                          <w:szCs w:val="32"/>
                        </w:rPr>
                        <w:t>SUM (</w:t>
                      </w:r>
                      <w:r w:rsidR="00282218" w:rsidRPr="00336D0A">
                        <w:rPr>
                          <w:rFonts w:eastAsiaTheme="minorEastAsia" w:hint="eastAsia"/>
                          <w:sz w:val="32"/>
                          <w:szCs w:val="32"/>
                        </w:rPr>
                        <w:t xml:space="preserve">) function </w:t>
                      </w:r>
                      <w:r w:rsidR="006D453C" w:rsidRPr="006D453C">
                        <w:rPr>
                          <w:rFonts w:eastAsiaTheme="minorEastAsia"/>
                          <w:sz w:val="32"/>
                          <w:szCs w:val="32"/>
                          <w:highlight w:val="yellow"/>
                        </w:rPr>
                        <w:t>Sum(products.Price) AS Total</w:t>
                      </w:r>
                      <w:r w:rsidR="006D453C">
                        <w:rPr>
                          <w:rFonts w:eastAsiaTheme="minorEastAsia" w:hint="eastAsia"/>
                          <w:b/>
                          <w:bCs/>
                          <w:sz w:val="32"/>
                          <w:szCs w:val="32"/>
                        </w:rPr>
                        <w:t xml:space="preserve"> </w:t>
                      </w:r>
                      <w:r w:rsidR="00282218" w:rsidRPr="00336D0A">
                        <w:rPr>
                          <w:rFonts w:eastAsiaTheme="minorEastAsia" w:hint="eastAsia"/>
                          <w:sz w:val="32"/>
                          <w:szCs w:val="32"/>
                        </w:rPr>
                        <w:t xml:space="preserve">to </w:t>
                      </w:r>
                      <w:r w:rsidR="002D7D49" w:rsidRPr="00336D0A">
                        <w:rPr>
                          <w:rFonts w:eastAsiaTheme="minorEastAsia" w:hint="eastAsia"/>
                          <w:sz w:val="32"/>
                          <w:szCs w:val="32"/>
                        </w:rPr>
                        <w:t xml:space="preserve">calculate how much </w:t>
                      </w:r>
                      <w:r w:rsidR="00CF0549" w:rsidRPr="00336D0A">
                        <w:rPr>
                          <w:rFonts w:eastAsiaTheme="minorEastAsia" w:hint="eastAsia"/>
                          <w:sz w:val="32"/>
                          <w:szCs w:val="32"/>
                        </w:rPr>
                        <w:t>does the cust</w:t>
                      </w:r>
                      <w:r w:rsidR="0083652D" w:rsidRPr="00336D0A">
                        <w:rPr>
                          <w:rFonts w:eastAsiaTheme="minorEastAsia" w:hint="eastAsia"/>
                          <w:sz w:val="32"/>
                          <w:szCs w:val="32"/>
                        </w:rPr>
                        <w:t>omer expenditure</w:t>
                      </w:r>
                      <w:r w:rsidR="00794311" w:rsidRPr="00336D0A">
                        <w:rPr>
                          <w:rFonts w:eastAsiaTheme="minorEastAsia" w:hint="eastAsia"/>
                          <w:sz w:val="32"/>
                          <w:szCs w:val="32"/>
                        </w:rPr>
                        <w:t>,</w:t>
                      </w:r>
                      <w:r w:rsidR="00A612B5" w:rsidRPr="000D58E4">
                        <w:rPr>
                          <w:rFonts w:hint="eastAsia"/>
                        </w:rPr>
                        <w:t xml:space="preserve"> </w:t>
                      </w:r>
                      <w:r w:rsidR="000D58E4">
                        <w:rPr>
                          <w:rFonts w:eastAsiaTheme="minorEastAsia" w:hint="eastAsia"/>
                          <w:sz w:val="32"/>
                          <w:szCs w:val="32"/>
                        </w:rPr>
                        <w:t>a</w:t>
                      </w:r>
                      <w:r w:rsidR="000D58E4" w:rsidRPr="000D58E4">
                        <w:rPr>
                          <w:rFonts w:eastAsiaTheme="minorEastAsia"/>
                          <w:sz w:val="32"/>
                          <w:szCs w:val="32"/>
                        </w:rPr>
                        <w:t>nalyze customer purchasing power by product to understand which customers purchased which products and how much they spent on</w:t>
                      </w:r>
                      <w:r w:rsidR="00A612B5" w:rsidRPr="00336D0A">
                        <w:rPr>
                          <w:rFonts w:eastAsiaTheme="minorEastAsia" w:hint="eastAsia"/>
                          <w:sz w:val="32"/>
                          <w:szCs w:val="32"/>
                        </w:rPr>
                        <w:t xml:space="preserve"> </w:t>
                      </w:r>
                      <w:r w:rsidR="00E60BC9" w:rsidRPr="00336D0A">
                        <w:rPr>
                          <w:rFonts w:eastAsiaTheme="minorEastAsia" w:hint="eastAsia"/>
                          <w:sz w:val="32"/>
                          <w:szCs w:val="32"/>
                        </w:rPr>
                        <w:t xml:space="preserve">the </w:t>
                      </w:r>
                      <w:r w:rsidR="000D58E4" w:rsidRPr="000D58E4">
                        <w:rPr>
                          <w:rFonts w:eastAsiaTheme="minorEastAsia"/>
                          <w:sz w:val="32"/>
                          <w:szCs w:val="32"/>
                        </w:rPr>
                        <w:t>most products</w:t>
                      </w:r>
                      <w:r w:rsidR="005579D3">
                        <w:rPr>
                          <w:rFonts w:eastAsiaTheme="minorEastAsia" w:hint="eastAsia"/>
                          <w:sz w:val="32"/>
                          <w:szCs w:val="32"/>
                        </w:rPr>
                        <w:t xml:space="preserve"> (</w:t>
                      </w:r>
                      <w:r w:rsidR="005579D3" w:rsidRPr="005579D3">
                        <w:rPr>
                          <w:rFonts w:eastAsiaTheme="minorEastAsia" w:hint="eastAsia"/>
                          <w:sz w:val="32"/>
                          <w:szCs w:val="32"/>
                        </w:rPr>
                        <w:t xml:space="preserve">Customer </w:t>
                      </w:r>
                      <w:r w:rsidR="005579D3" w:rsidRPr="005579D3">
                        <w:rPr>
                          <w:rFonts w:eastAsiaTheme="minorEastAsia" w:hint="eastAsia"/>
                          <w:sz w:val="32"/>
                          <w:szCs w:val="32"/>
                        </w:rPr>
                        <w:t>→</w:t>
                      </w:r>
                      <w:r w:rsidR="005579D3" w:rsidRPr="005579D3">
                        <w:rPr>
                          <w:rFonts w:eastAsiaTheme="minorEastAsia" w:hint="eastAsia"/>
                          <w:sz w:val="32"/>
                          <w:szCs w:val="32"/>
                        </w:rPr>
                        <w:t xml:space="preserve"> Order </w:t>
                      </w:r>
                      <w:r w:rsidR="005579D3" w:rsidRPr="005579D3">
                        <w:rPr>
                          <w:rFonts w:eastAsiaTheme="minorEastAsia" w:hint="eastAsia"/>
                          <w:sz w:val="32"/>
                          <w:szCs w:val="32"/>
                        </w:rPr>
                        <w:t>→</w:t>
                      </w:r>
                      <w:r w:rsidR="005579D3" w:rsidRPr="005579D3">
                        <w:rPr>
                          <w:rFonts w:eastAsiaTheme="minorEastAsia" w:hint="eastAsia"/>
                          <w:sz w:val="32"/>
                          <w:szCs w:val="32"/>
                        </w:rPr>
                        <w:t xml:space="preserve"> </w:t>
                      </w:r>
                      <w:r w:rsidR="00E60BC9" w:rsidRPr="00336D0A">
                        <w:rPr>
                          <w:rFonts w:eastAsiaTheme="minorEastAsia" w:hint="eastAsia"/>
                          <w:sz w:val="32"/>
                          <w:szCs w:val="32"/>
                        </w:rPr>
                        <w:t>Product_</w:t>
                      </w:r>
                      <w:r w:rsidR="005579D3" w:rsidRPr="005579D3">
                        <w:rPr>
                          <w:rFonts w:eastAsiaTheme="minorEastAsia" w:hint="eastAsia"/>
                          <w:sz w:val="32"/>
                          <w:szCs w:val="32"/>
                        </w:rPr>
                        <w:t xml:space="preserve">Order </w:t>
                      </w:r>
                      <w:r w:rsidR="005579D3" w:rsidRPr="005579D3">
                        <w:rPr>
                          <w:rFonts w:eastAsiaTheme="minorEastAsia" w:hint="eastAsia"/>
                          <w:sz w:val="32"/>
                          <w:szCs w:val="32"/>
                        </w:rPr>
                        <w:t>→</w:t>
                      </w:r>
                      <w:r w:rsidR="005579D3" w:rsidRPr="005579D3">
                        <w:rPr>
                          <w:rFonts w:eastAsiaTheme="minorEastAsia" w:hint="eastAsia"/>
                          <w:sz w:val="32"/>
                          <w:szCs w:val="32"/>
                        </w:rPr>
                        <w:t xml:space="preserve"> Products</w:t>
                      </w:r>
                      <w:r w:rsidR="005579D3">
                        <w:rPr>
                          <w:rFonts w:eastAsiaTheme="minorEastAsia" w:hint="eastAsia"/>
                          <w:sz w:val="32"/>
                          <w:szCs w:val="32"/>
                        </w:rPr>
                        <w:t>)</w:t>
                      </w:r>
                      <w:r w:rsidR="00FD315C" w:rsidRPr="00FD315C">
                        <w:t xml:space="preserve"> </w:t>
                      </w:r>
                      <w:r w:rsidR="00FD315C" w:rsidRPr="00FD315C">
                        <w:rPr>
                          <w:rFonts w:eastAsiaTheme="minorEastAsia"/>
                          <w:sz w:val="32"/>
                          <w:szCs w:val="32"/>
                        </w:rPr>
                        <w:t>Includes a placeholder like [] condition that could filter specific customers</w:t>
                      </w:r>
                      <w:r w:rsidR="00C66D39" w:rsidRPr="00336D0A">
                        <w:rPr>
                          <w:rFonts w:eastAsiaTheme="minorEastAsia" w:hint="eastAsia"/>
                          <w:sz w:val="32"/>
                          <w:szCs w:val="32"/>
                        </w:rPr>
                        <w:t xml:space="preserve">. </w:t>
                      </w:r>
                      <w:r w:rsidR="00824D0A">
                        <w:rPr>
                          <w:rFonts w:eastAsiaTheme="minorEastAsia" w:hint="eastAsia"/>
                          <w:sz w:val="32"/>
                          <w:szCs w:val="32"/>
                        </w:rPr>
                        <w:t xml:space="preserve">Apply to </w:t>
                      </w:r>
                      <w:r w:rsidR="001B6DAA">
                        <w:rPr>
                          <w:rFonts w:eastAsiaTheme="minorEastAsia" w:hint="eastAsia"/>
                          <w:sz w:val="32"/>
                          <w:szCs w:val="32"/>
                        </w:rPr>
                        <w:t>Product performance analysis</w:t>
                      </w:r>
                      <w:r w:rsidR="00B57D5F">
                        <w:rPr>
                          <w:rFonts w:eastAsiaTheme="minorEastAsia" w:hint="eastAsia"/>
                          <w:sz w:val="32"/>
                          <w:szCs w:val="32"/>
                        </w:rPr>
                        <w:t xml:space="preserve">, </w:t>
                      </w:r>
                      <w:r w:rsidR="00DD24CC">
                        <w:rPr>
                          <w:rFonts w:eastAsiaTheme="minorEastAsia" w:hint="eastAsia"/>
                          <w:sz w:val="32"/>
                          <w:szCs w:val="32"/>
                        </w:rPr>
                        <w:t>inventory pla</w:t>
                      </w:r>
                      <w:r w:rsidR="00B55F3F">
                        <w:rPr>
                          <w:rFonts w:eastAsiaTheme="minorEastAsia" w:hint="eastAsia"/>
                          <w:sz w:val="32"/>
                          <w:szCs w:val="32"/>
                        </w:rPr>
                        <w:t>nning</w:t>
                      </w:r>
                      <w:r w:rsidR="00B55F3F">
                        <w:rPr>
                          <w:rFonts w:eastAsiaTheme="minorEastAsia"/>
                          <w:sz w:val="32"/>
                          <w:szCs w:val="32"/>
                        </w:rPr>
                        <w:t>…</w:t>
                      </w:r>
                      <w:r w:rsidR="00C66D39" w:rsidRPr="00336D0A">
                        <w:rPr>
                          <w:rFonts w:eastAsiaTheme="minorEastAsia" w:hint="eastAsia"/>
                          <w:sz w:val="32"/>
                          <w:szCs w:val="32"/>
                        </w:rPr>
                        <w:t xml:space="preserve"> </w:t>
                      </w:r>
                      <w:r w:rsidRPr="00336D0A">
                        <w:rPr>
                          <w:rFonts w:eastAsiaTheme="minorEastAsia"/>
                          <w:sz w:val="32"/>
                          <w:szCs w:val="32"/>
                        </w:rPr>
                        <w:t>The result is shown like this</w:t>
                      </w:r>
                      <w:r w:rsidR="00336D0A" w:rsidRPr="00336D0A">
                        <w:rPr>
                          <w:rFonts w:eastAsiaTheme="minorEastAsia" w:cstheme="minorHAnsi"/>
                          <w:sz w:val="32"/>
                          <w:szCs w:val="32"/>
                        </w:rPr>
                        <w:t>↓</w:t>
                      </w:r>
                    </w:p>
                  </w:txbxContent>
                </v:textbox>
                <w10:wrap type="square" anchorx="margin"/>
              </v:shape>
            </w:pict>
          </mc:Fallback>
        </mc:AlternateContent>
      </w:r>
      <w:r w:rsidR="00C7237D" w:rsidRPr="00C7237D">
        <w:rPr>
          <w:noProof/>
        </w:rPr>
        <w:drawing>
          <wp:inline distT="0" distB="0" distL="0" distR="0" wp14:anchorId="059B5752" wp14:editId="0BDAB27D">
            <wp:extent cx="1354986" cy="567803"/>
            <wp:effectExtent l="0" t="0" r="0" b="3810"/>
            <wp:docPr id="2075597298" name="Picture 1" descr="A red sig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97298" name="Picture 1" descr="A red sign with yellow text&#10;&#10;AI-generated content may be incorrect."/>
                    <pic:cNvPicPr/>
                  </pic:nvPicPr>
                  <pic:blipFill>
                    <a:blip r:embed="rId46"/>
                    <a:stretch>
                      <a:fillRect/>
                    </a:stretch>
                  </pic:blipFill>
                  <pic:spPr>
                    <a:xfrm>
                      <a:off x="0" y="0"/>
                      <a:ext cx="1370952" cy="574494"/>
                    </a:xfrm>
                    <a:prstGeom prst="rect">
                      <a:avLst/>
                    </a:prstGeom>
                  </pic:spPr>
                </pic:pic>
              </a:graphicData>
            </a:graphic>
          </wp:inline>
        </w:drawing>
      </w:r>
      <w:r w:rsidR="005040DC">
        <w:rPr>
          <w:rFonts w:hint="eastAsia"/>
        </w:rPr>
        <w:t xml:space="preserve">Query name: </w:t>
      </w:r>
      <w:r w:rsidR="005040DC" w:rsidRPr="00261458">
        <w:t>Using Customer_ID to find Total Cost</w:t>
      </w:r>
    </w:p>
    <w:p w14:paraId="7FFAD97D" w14:textId="3D63C54D" w:rsidR="0000662D" w:rsidRDefault="000F4BA3" w:rsidP="005040DC">
      <w:pPr>
        <w:spacing w:after="200" w:line="276" w:lineRule="auto"/>
        <w:jc w:val="right"/>
        <w:rPr>
          <w:rFonts w:ascii="Times New Roman" w:eastAsiaTheme="minorEastAsia" w:hAnsi="Times New Roman" w:cs="Times New Roman"/>
          <w:sz w:val="32"/>
          <w:szCs w:val="32"/>
        </w:rPr>
      </w:pPr>
      <w:r w:rsidRPr="000F4BA3">
        <w:rPr>
          <w:rFonts w:ascii="Times New Roman" w:eastAsiaTheme="minorEastAsia" w:hAnsi="Times New Roman" w:cs="Times New Roman"/>
          <w:noProof/>
          <w:sz w:val="32"/>
          <w:szCs w:val="32"/>
        </w:rPr>
        <w:drawing>
          <wp:inline distT="0" distB="0" distL="0" distR="0" wp14:anchorId="311D81D7" wp14:editId="2264B050">
            <wp:extent cx="6645910" cy="1280795"/>
            <wp:effectExtent l="0" t="0" r="2540" b="0"/>
            <wp:docPr id="184598894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88949" name="Picture 1" descr="A screenshot of a computer code&#10;&#10;AI-generated content may be incorrect."/>
                    <pic:cNvPicPr/>
                  </pic:nvPicPr>
                  <pic:blipFill>
                    <a:blip r:embed="rId47"/>
                    <a:stretch>
                      <a:fillRect/>
                    </a:stretch>
                  </pic:blipFill>
                  <pic:spPr>
                    <a:xfrm>
                      <a:off x="0" y="0"/>
                      <a:ext cx="6645910" cy="1280795"/>
                    </a:xfrm>
                    <a:prstGeom prst="rect">
                      <a:avLst/>
                    </a:prstGeom>
                  </pic:spPr>
                </pic:pic>
              </a:graphicData>
            </a:graphic>
          </wp:inline>
        </w:drawing>
      </w:r>
      <w:r w:rsidR="009171FD" w:rsidRPr="009171FD">
        <w:rPr>
          <w:rFonts w:ascii="Times New Roman" w:eastAsiaTheme="minorEastAsia" w:hAnsi="Times New Roman" w:cs="Times New Roman"/>
          <w:noProof/>
          <w:sz w:val="32"/>
          <w:szCs w:val="32"/>
        </w:rPr>
        <w:drawing>
          <wp:inline distT="0" distB="0" distL="0" distR="0" wp14:anchorId="682D5978" wp14:editId="64683094">
            <wp:extent cx="1875849" cy="986271"/>
            <wp:effectExtent l="0" t="0" r="0" b="4445"/>
            <wp:docPr id="643423414"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23414" name="Picture 1" descr="A screenshot of a computer error&#10;&#10;AI-generated content may be incorrect."/>
                    <pic:cNvPicPr/>
                  </pic:nvPicPr>
                  <pic:blipFill>
                    <a:blip r:embed="rId48"/>
                    <a:stretch>
                      <a:fillRect/>
                    </a:stretch>
                  </pic:blipFill>
                  <pic:spPr>
                    <a:xfrm>
                      <a:off x="0" y="0"/>
                      <a:ext cx="1885206" cy="991191"/>
                    </a:xfrm>
                    <a:prstGeom prst="rect">
                      <a:avLst/>
                    </a:prstGeom>
                  </pic:spPr>
                </pic:pic>
              </a:graphicData>
            </a:graphic>
          </wp:inline>
        </w:drawing>
      </w:r>
    </w:p>
    <w:p w14:paraId="05536CDA" w14:textId="4EECDBF2" w:rsidR="00EE062C" w:rsidRDefault="0000662D" w:rsidP="00FE3164">
      <w:pPr>
        <w:spacing w:after="200" w:line="276" w:lineRule="auto"/>
        <w:jc w:val="center"/>
        <w:rPr>
          <w:rFonts w:ascii="Times New Roman" w:eastAsiaTheme="minorEastAsia" w:hAnsi="Times New Roman" w:cs="Times New Roman"/>
          <w:sz w:val="32"/>
          <w:szCs w:val="32"/>
        </w:rPr>
      </w:pPr>
      <w:r w:rsidRPr="0000662D">
        <w:rPr>
          <w:rFonts w:ascii="Times New Roman" w:eastAsiaTheme="minorEastAsia" w:hAnsi="Times New Roman" w:cs="Times New Roman"/>
          <w:noProof/>
          <w:sz w:val="32"/>
          <w:szCs w:val="32"/>
        </w:rPr>
        <w:drawing>
          <wp:inline distT="0" distB="0" distL="0" distR="0" wp14:anchorId="42F45CA7" wp14:editId="331C1DB9">
            <wp:extent cx="3877216" cy="1086002"/>
            <wp:effectExtent l="0" t="0" r="0" b="0"/>
            <wp:docPr id="1381773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3655" name="Picture 1" descr="A screenshot of a computer&#10;&#10;AI-generated content may be incorrect."/>
                    <pic:cNvPicPr/>
                  </pic:nvPicPr>
                  <pic:blipFill>
                    <a:blip r:embed="rId49"/>
                    <a:stretch>
                      <a:fillRect/>
                    </a:stretch>
                  </pic:blipFill>
                  <pic:spPr>
                    <a:xfrm>
                      <a:off x="0" y="0"/>
                      <a:ext cx="3877216" cy="1086002"/>
                    </a:xfrm>
                    <a:prstGeom prst="rect">
                      <a:avLst/>
                    </a:prstGeom>
                  </pic:spPr>
                </pic:pic>
              </a:graphicData>
            </a:graphic>
          </wp:inline>
        </w:drawing>
      </w:r>
    </w:p>
    <w:p w14:paraId="15C0526A" w14:textId="77777777" w:rsidR="004E51C6" w:rsidRDefault="004E51C6" w:rsidP="00FE3164">
      <w:pPr>
        <w:spacing w:after="200" w:line="276" w:lineRule="auto"/>
        <w:jc w:val="center"/>
        <w:rPr>
          <w:rFonts w:ascii="Times New Roman" w:eastAsiaTheme="minorEastAsia" w:hAnsi="Times New Roman" w:cs="Times New Roman"/>
          <w:sz w:val="32"/>
          <w:szCs w:val="32"/>
        </w:rPr>
      </w:pPr>
    </w:p>
    <w:p w14:paraId="0C24B00D" w14:textId="580464BB" w:rsidR="004E51C6" w:rsidRDefault="00972F2F" w:rsidP="004E51C6">
      <w:r w:rsidRPr="00972F2F">
        <w:rPr>
          <w:noProof/>
        </w:rPr>
        <w:lastRenderedPageBreak/>
        <w:drawing>
          <wp:inline distT="0" distB="0" distL="0" distR="0" wp14:anchorId="2E1C38A3" wp14:editId="774E9BE9">
            <wp:extent cx="1385455" cy="544286"/>
            <wp:effectExtent l="0" t="0" r="5715" b="8255"/>
            <wp:docPr id="1879838472" name="Picture 1" descr="A red rectangular sig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38472" name="Picture 1" descr="A red rectangular sign with yellow text&#10;&#10;AI-generated content may be incorrect."/>
                    <pic:cNvPicPr/>
                  </pic:nvPicPr>
                  <pic:blipFill>
                    <a:blip r:embed="rId50"/>
                    <a:stretch>
                      <a:fillRect/>
                    </a:stretch>
                  </pic:blipFill>
                  <pic:spPr>
                    <a:xfrm>
                      <a:off x="0" y="0"/>
                      <a:ext cx="1405600" cy="552200"/>
                    </a:xfrm>
                    <a:prstGeom prst="rect">
                      <a:avLst/>
                    </a:prstGeom>
                  </pic:spPr>
                </pic:pic>
              </a:graphicData>
            </a:graphic>
          </wp:inline>
        </w:drawing>
      </w:r>
    </w:p>
    <w:p w14:paraId="3E32D590" w14:textId="56248A3C" w:rsidR="000D339A" w:rsidRPr="000E1865" w:rsidRDefault="004E51C6" w:rsidP="000D339A">
      <w:pPr>
        <w:pStyle w:val="Heading3"/>
        <w:jc w:val="center"/>
      </w:pPr>
      <w:bookmarkStart w:id="26" w:name="_Toc195282877"/>
      <w:r w:rsidRPr="003313CF">
        <w:rPr>
          <w:rFonts w:ascii="Times New Roman" w:eastAsiaTheme="minorEastAsia" w:hAnsi="Times New Roman" w:cs="Times New Roman"/>
          <w:noProof/>
          <w:sz w:val="32"/>
          <w:szCs w:val="32"/>
        </w:rPr>
        <mc:AlternateContent>
          <mc:Choice Requires="wps">
            <w:drawing>
              <wp:anchor distT="45720" distB="45720" distL="114300" distR="114300" simplePos="0" relativeHeight="251658331" behindDoc="0" locked="0" layoutInCell="1" allowOverlap="1" wp14:anchorId="5CF3CFC4" wp14:editId="7C952165">
                <wp:simplePos x="0" y="0"/>
                <wp:positionH relativeFrom="margin">
                  <wp:align>right</wp:align>
                </wp:positionH>
                <wp:positionV relativeFrom="paragraph">
                  <wp:posOffset>899795</wp:posOffset>
                </wp:positionV>
                <wp:extent cx="6629400" cy="1404620"/>
                <wp:effectExtent l="0" t="0" r="19050" b="26670"/>
                <wp:wrapSquare wrapText="bothSides"/>
                <wp:docPr id="1533615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CCE20EA" w14:textId="1ADE7418" w:rsidR="003313CF" w:rsidRPr="002C777B" w:rsidRDefault="00F40F9B">
                            <w:pPr>
                              <w:rPr>
                                <w:rFonts w:eastAsiaTheme="minorEastAsia"/>
                                <w:b/>
                                <w:bCs/>
                                <w:sz w:val="32"/>
                                <w:szCs w:val="32"/>
                              </w:rPr>
                            </w:pPr>
                            <w:r w:rsidRPr="00336D0A">
                              <w:rPr>
                                <w:rFonts w:eastAsiaTheme="minorEastAsia"/>
                                <w:sz w:val="32"/>
                                <w:szCs w:val="32"/>
                              </w:rPr>
                              <w:t xml:space="preserve">When user clicks this button, </w:t>
                            </w:r>
                            <w:r w:rsidR="000A7499">
                              <w:rPr>
                                <w:rFonts w:eastAsiaTheme="minorEastAsia" w:hint="eastAsia"/>
                                <w:sz w:val="32"/>
                                <w:szCs w:val="32"/>
                              </w:rPr>
                              <w:t xml:space="preserve">it will collect </w:t>
                            </w:r>
                            <w:r w:rsidR="00926871">
                              <w:rPr>
                                <w:rFonts w:eastAsiaTheme="minorEastAsia" w:hint="eastAsia"/>
                                <w:sz w:val="32"/>
                                <w:szCs w:val="32"/>
                              </w:rPr>
                              <w:t>which custo</w:t>
                            </w:r>
                            <w:r w:rsidR="00497673">
                              <w:rPr>
                                <w:rFonts w:eastAsiaTheme="minorEastAsia" w:hint="eastAsia"/>
                                <w:sz w:val="32"/>
                                <w:szCs w:val="32"/>
                              </w:rPr>
                              <w:t xml:space="preserve">mer </w:t>
                            </w:r>
                            <w:r w:rsidR="00D35256">
                              <w:rPr>
                                <w:rFonts w:eastAsiaTheme="minorEastAsia" w:hint="eastAsia"/>
                                <w:sz w:val="32"/>
                                <w:szCs w:val="32"/>
                              </w:rPr>
                              <w:t>have not order</w:t>
                            </w:r>
                            <w:r w:rsidR="00537099">
                              <w:rPr>
                                <w:rFonts w:eastAsiaTheme="minorEastAsia" w:hint="eastAsia"/>
                                <w:sz w:val="32"/>
                                <w:szCs w:val="32"/>
                              </w:rPr>
                              <w:t xml:space="preserve">. </w:t>
                            </w:r>
                            <w:r w:rsidR="00752FB3" w:rsidRPr="00752FB3">
                              <w:rPr>
                                <w:rFonts w:eastAsiaTheme="minorEastAsia"/>
                                <w:sz w:val="32"/>
                                <w:szCs w:val="32"/>
                              </w:rPr>
                              <w:t>Uses LEFT JOIN to include all customers regardless of order history, WHERE o. Order_ID IS NULL filters to show customers without orders</w:t>
                            </w:r>
                            <w:r w:rsidR="00752FB3">
                              <w:rPr>
                                <w:rFonts w:eastAsiaTheme="minorEastAsia" w:hint="eastAsia"/>
                                <w:sz w:val="32"/>
                                <w:szCs w:val="32"/>
                              </w:rPr>
                              <w:t xml:space="preserve">. </w:t>
                            </w:r>
                            <w:r w:rsidR="00537099">
                              <w:rPr>
                                <w:rFonts w:eastAsiaTheme="minorEastAsia" w:hint="eastAsia"/>
                                <w:sz w:val="32"/>
                                <w:szCs w:val="32"/>
                              </w:rPr>
                              <w:t>Sel</w:t>
                            </w:r>
                            <w:r w:rsidR="004A2A02">
                              <w:rPr>
                                <w:rFonts w:eastAsiaTheme="minorEastAsia" w:hint="eastAsia"/>
                                <w:sz w:val="32"/>
                                <w:szCs w:val="32"/>
                              </w:rPr>
                              <w:t xml:space="preserve">ect </w:t>
                            </w:r>
                            <w:r w:rsidR="006C396E">
                              <w:rPr>
                                <w:rFonts w:eastAsiaTheme="minorEastAsia" w:hint="eastAsia"/>
                                <w:sz w:val="32"/>
                                <w:szCs w:val="32"/>
                              </w:rPr>
                              <w:t>customer</w:t>
                            </w:r>
                            <w:r w:rsidR="005071F2">
                              <w:rPr>
                                <w:rFonts w:eastAsiaTheme="minorEastAsia" w:hint="eastAsia"/>
                                <w:sz w:val="32"/>
                                <w:szCs w:val="32"/>
                              </w:rPr>
                              <w:t xml:space="preserve"> information from customer</w:t>
                            </w:r>
                            <w:r w:rsidR="00CF0B8C">
                              <w:rPr>
                                <w:rFonts w:eastAsiaTheme="minorEastAsia" w:hint="eastAsia"/>
                                <w:sz w:val="32"/>
                                <w:szCs w:val="32"/>
                              </w:rPr>
                              <w:t xml:space="preserve"> and inner table </w:t>
                            </w:r>
                            <w:r w:rsidR="00EC41E9">
                              <w:rPr>
                                <w:rFonts w:eastAsiaTheme="minorEastAsia" w:hint="eastAsia"/>
                                <w:sz w:val="32"/>
                                <w:szCs w:val="32"/>
                              </w:rPr>
                              <w:t>Order</w:t>
                            </w:r>
                            <w:r w:rsidR="00A91F1B">
                              <w:rPr>
                                <w:rFonts w:eastAsiaTheme="minorEastAsia" w:hint="eastAsia"/>
                                <w:sz w:val="32"/>
                                <w:szCs w:val="32"/>
                              </w:rPr>
                              <w:t>. When order_ID is Null</w:t>
                            </w:r>
                            <w:r w:rsidR="000C1FDA">
                              <w:rPr>
                                <w:rFonts w:eastAsiaTheme="minorEastAsia" w:hint="eastAsia"/>
                                <w:sz w:val="32"/>
                                <w:szCs w:val="32"/>
                              </w:rPr>
                              <w:t>,</w:t>
                            </w:r>
                            <w:r w:rsidR="00080805">
                              <w:rPr>
                                <w:rFonts w:eastAsiaTheme="minorEastAsia" w:hint="eastAsia"/>
                                <w:sz w:val="32"/>
                                <w:szCs w:val="32"/>
                              </w:rPr>
                              <w:t xml:space="preserve"> it can </w:t>
                            </w:r>
                            <w:r w:rsidR="002C777B">
                              <w:rPr>
                                <w:rFonts w:eastAsiaTheme="minorEastAsia" w:hint="eastAsia"/>
                                <w:sz w:val="32"/>
                                <w:szCs w:val="32"/>
                              </w:rPr>
                              <w:t xml:space="preserve">for </w:t>
                            </w:r>
                            <w:r w:rsidR="002C777B" w:rsidRPr="002C777B">
                              <w:rPr>
                                <w:rFonts w:eastAsiaTheme="minorEastAsia"/>
                                <w:sz w:val="32"/>
                                <w:szCs w:val="32"/>
                              </w:rPr>
                              <w:t>Customer Acquisition Analysis</w:t>
                            </w:r>
                            <w:r w:rsidR="002C777B">
                              <w:rPr>
                                <w:rFonts w:eastAsiaTheme="minorEastAsia"/>
                                <w:sz w:val="32"/>
                                <w:szCs w:val="32"/>
                              </w:rPr>
                              <w:t>…</w:t>
                            </w:r>
                            <w:r w:rsidR="002C777B">
                              <w:rPr>
                                <w:rFonts w:eastAsiaTheme="minorEastAsia" w:hint="eastAsia"/>
                                <w:sz w:val="32"/>
                                <w:szCs w:val="32"/>
                              </w:rPr>
                              <w:t xml:space="preserve"> The</w:t>
                            </w:r>
                            <w:r w:rsidRPr="00336D0A">
                              <w:rPr>
                                <w:rFonts w:eastAsiaTheme="minorEastAsia"/>
                                <w:sz w:val="32"/>
                                <w:szCs w:val="32"/>
                              </w:rPr>
                              <w:t xml:space="preserve"> result is shown like this</w:t>
                            </w:r>
                            <w:r w:rsidRPr="00336D0A">
                              <w:rPr>
                                <w:rFonts w:eastAsiaTheme="minorEastAsia" w:cstheme="minorHAnsi"/>
                                <w:sz w:val="32"/>
                                <w:szCs w:val="3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3CFC4" id="_x0000_s1042" type="#_x0000_t202" style="position:absolute;left:0;text-align:left;margin-left:470.8pt;margin-top:70.85pt;width:522pt;height:110.6pt;z-index:251658331;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">
                <v:textbox style="mso-fit-shape-to-text:t">
                  <w:txbxContent>
                    <w:p w14:paraId="2CCE20EA" w14:textId="1ADE7418" w:rsidR="003313CF" w:rsidRPr="002C777B" w:rsidRDefault="00F40F9B">
                      <w:pPr>
                        <w:rPr>
                          <w:rFonts w:eastAsiaTheme="minorEastAsia"/>
                          <w:b/>
                          <w:bCs/>
                          <w:sz w:val="32"/>
                          <w:szCs w:val="32"/>
                        </w:rPr>
                      </w:pPr>
                      <w:r w:rsidRPr="00336D0A">
                        <w:rPr>
                          <w:rFonts w:eastAsiaTheme="minorEastAsia"/>
                          <w:sz w:val="32"/>
                          <w:szCs w:val="32"/>
                        </w:rPr>
                        <w:t xml:space="preserve">When user clicks this button, </w:t>
                      </w:r>
                      <w:r w:rsidR="000A7499">
                        <w:rPr>
                          <w:rFonts w:eastAsiaTheme="minorEastAsia" w:hint="eastAsia"/>
                          <w:sz w:val="32"/>
                          <w:szCs w:val="32"/>
                        </w:rPr>
                        <w:t xml:space="preserve">it will collect </w:t>
                      </w:r>
                      <w:r w:rsidR="00926871">
                        <w:rPr>
                          <w:rFonts w:eastAsiaTheme="minorEastAsia" w:hint="eastAsia"/>
                          <w:sz w:val="32"/>
                          <w:szCs w:val="32"/>
                        </w:rPr>
                        <w:t>which custo</w:t>
                      </w:r>
                      <w:r w:rsidR="00497673">
                        <w:rPr>
                          <w:rFonts w:eastAsiaTheme="minorEastAsia" w:hint="eastAsia"/>
                          <w:sz w:val="32"/>
                          <w:szCs w:val="32"/>
                        </w:rPr>
                        <w:t xml:space="preserve">mer </w:t>
                      </w:r>
                      <w:r w:rsidR="00D35256">
                        <w:rPr>
                          <w:rFonts w:eastAsiaTheme="minorEastAsia" w:hint="eastAsia"/>
                          <w:sz w:val="32"/>
                          <w:szCs w:val="32"/>
                        </w:rPr>
                        <w:t>have not order</w:t>
                      </w:r>
                      <w:r w:rsidR="00537099">
                        <w:rPr>
                          <w:rFonts w:eastAsiaTheme="minorEastAsia" w:hint="eastAsia"/>
                          <w:sz w:val="32"/>
                          <w:szCs w:val="32"/>
                        </w:rPr>
                        <w:t xml:space="preserve">. </w:t>
                      </w:r>
                      <w:r w:rsidR="00752FB3" w:rsidRPr="00752FB3">
                        <w:rPr>
                          <w:rFonts w:eastAsiaTheme="minorEastAsia"/>
                          <w:sz w:val="32"/>
                          <w:szCs w:val="32"/>
                        </w:rPr>
                        <w:t>Uses LEFT JOIN to include all customers regardless of order history, WHERE o. Order_ID IS NULL filters to show customers without orders</w:t>
                      </w:r>
                      <w:r w:rsidR="00752FB3">
                        <w:rPr>
                          <w:rFonts w:eastAsiaTheme="minorEastAsia" w:hint="eastAsia"/>
                          <w:sz w:val="32"/>
                          <w:szCs w:val="32"/>
                        </w:rPr>
                        <w:t xml:space="preserve">. </w:t>
                      </w:r>
                      <w:r w:rsidR="00537099">
                        <w:rPr>
                          <w:rFonts w:eastAsiaTheme="minorEastAsia" w:hint="eastAsia"/>
                          <w:sz w:val="32"/>
                          <w:szCs w:val="32"/>
                        </w:rPr>
                        <w:t>Sel</w:t>
                      </w:r>
                      <w:r w:rsidR="004A2A02">
                        <w:rPr>
                          <w:rFonts w:eastAsiaTheme="minorEastAsia" w:hint="eastAsia"/>
                          <w:sz w:val="32"/>
                          <w:szCs w:val="32"/>
                        </w:rPr>
                        <w:t xml:space="preserve">ect </w:t>
                      </w:r>
                      <w:r w:rsidR="006C396E">
                        <w:rPr>
                          <w:rFonts w:eastAsiaTheme="minorEastAsia" w:hint="eastAsia"/>
                          <w:sz w:val="32"/>
                          <w:szCs w:val="32"/>
                        </w:rPr>
                        <w:t>customer</w:t>
                      </w:r>
                      <w:r w:rsidR="005071F2">
                        <w:rPr>
                          <w:rFonts w:eastAsiaTheme="minorEastAsia" w:hint="eastAsia"/>
                          <w:sz w:val="32"/>
                          <w:szCs w:val="32"/>
                        </w:rPr>
                        <w:t xml:space="preserve"> information from customer</w:t>
                      </w:r>
                      <w:r w:rsidR="00CF0B8C">
                        <w:rPr>
                          <w:rFonts w:eastAsiaTheme="minorEastAsia" w:hint="eastAsia"/>
                          <w:sz w:val="32"/>
                          <w:szCs w:val="32"/>
                        </w:rPr>
                        <w:t xml:space="preserve"> and inner table </w:t>
                      </w:r>
                      <w:r w:rsidR="00EC41E9">
                        <w:rPr>
                          <w:rFonts w:eastAsiaTheme="minorEastAsia" w:hint="eastAsia"/>
                          <w:sz w:val="32"/>
                          <w:szCs w:val="32"/>
                        </w:rPr>
                        <w:t>Order</w:t>
                      </w:r>
                      <w:r w:rsidR="00A91F1B">
                        <w:rPr>
                          <w:rFonts w:eastAsiaTheme="minorEastAsia" w:hint="eastAsia"/>
                          <w:sz w:val="32"/>
                          <w:szCs w:val="32"/>
                        </w:rPr>
                        <w:t>. When order_ID is Null</w:t>
                      </w:r>
                      <w:r w:rsidR="000C1FDA">
                        <w:rPr>
                          <w:rFonts w:eastAsiaTheme="minorEastAsia" w:hint="eastAsia"/>
                          <w:sz w:val="32"/>
                          <w:szCs w:val="32"/>
                        </w:rPr>
                        <w:t>,</w:t>
                      </w:r>
                      <w:r w:rsidR="00080805">
                        <w:rPr>
                          <w:rFonts w:eastAsiaTheme="minorEastAsia" w:hint="eastAsia"/>
                          <w:sz w:val="32"/>
                          <w:szCs w:val="32"/>
                        </w:rPr>
                        <w:t xml:space="preserve"> it can </w:t>
                      </w:r>
                      <w:r w:rsidR="002C777B">
                        <w:rPr>
                          <w:rFonts w:eastAsiaTheme="minorEastAsia" w:hint="eastAsia"/>
                          <w:sz w:val="32"/>
                          <w:szCs w:val="32"/>
                        </w:rPr>
                        <w:t xml:space="preserve">for </w:t>
                      </w:r>
                      <w:r w:rsidR="002C777B" w:rsidRPr="002C777B">
                        <w:rPr>
                          <w:rFonts w:eastAsiaTheme="minorEastAsia"/>
                          <w:sz w:val="32"/>
                          <w:szCs w:val="32"/>
                        </w:rPr>
                        <w:t>Customer Acquisition Analysis</w:t>
                      </w:r>
                      <w:r w:rsidR="002C777B">
                        <w:rPr>
                          <w:rFonts w:eastAsiaTheme="minorEastAsia"/>
                          <w:sz w:val="32"/>
                          <w:szCs w:val="32"/>
                        </w:rPr>
                        <w:t>…</w:t>
                      </w:r>
                      <w:r w:rsidR="002C777B">
                        <w:rPr>
                          <w:rFonts w:eastAsiaTheme="minorEastAsia" w:hint="eastAsia"/>
                          <w:sz w:val="32"/>
                          <w:szCs w:val="32"/>
                        </w:rPr>
                        <w:t xml:space="preserve"> The</w:t>
                      </w:r>
                      <w:r w:rsidRPr="00336D0A">
                        <w:rPr>
                          <w:rFonts w:eastAsiaTheme="minorEastAsia"/>
                          <w:sz w:val="32"/>
                          <w:szCs w:val="32"/>
                        </w:rPr>
                        <w:t xml:space="preserve"> result is shown like this</w:t>
                      </w:r>
                      <w:r w:rsidRPr="00336D0A">
                        <w:rPr>
                          <w:rFonts w:eastAsiaTheme="minorEastAsia" w:cstheme="minorHAnsi"/>
                          <w:sz w:val="32"/>
                          <w:szCs w:val="32"/>
                        </w:rPr>
                        <w:t>↓</w:t>
                      </w:r>
                    </w:p>
                  </w:txbxContent>
                </v:textbox>
                <w10:wrap type="square" anchorx="margin"/>
              </v:shape>
            </w:pict>
          </mc:Fallback>
        </mc:AlternateContent>
      </w:r>
      <w:r w:rsidR="000D339A">
        <w:rPr>
          <w:rFonts w:hint="eastAsia"/>
        </w:rPr>
        <w:t xml:space="preserve">Query name: </w:t>
      </w:r>
      <w:r w:rsidR="000D339A" w:rsidRPr="008A06A5">
        <w:t>find Customers with No Orders</w:t>
      </w:r>
      <w:bookmarkEnd w:id="26"/>
    </w:p>
    <w:p w14:paraId="260FD9AB" w14:textId="3F37C819" w:rsidR="00FE3164" w:rsidRDefault="00EF0353" w:rsidP="00FE3164">
      <w:pPr>
        <w:spacing w:after="200" w:line="276" w:lineRule="auto"/>
        <w:rPr>
          <w:rFonts w:ascii="Times New Roman" w:eastAsiaTheme="minorEastAsia" w:hAnsi="Times New Roman" w:cs="Times New Roman"/>
          <w:sz w:val="32"/>
          <w:szCs w:val="32"/>
        </w:rPr>
      </w:pPr>
      <w:r w:rsidRPr="00EF0353">
        <w:rPr>
          <w:rFonts w:ascii="Times New Roman" w:eastAsiaTheme="minorEastAsia" w:hAnsi="Times New Roman" w:cs="Times New Roman"/>
          <w:noProof/>
          <w:sz w:val="32"/>
          <w:szCs w:val="32"/>
        </w:rPr>
        <w:drawing>
          <wp:inline distT="0" distB="0" distL="0" distR="0" wp14:anchorId="7B9A3212" wp14:editId="2A3635D0">
            <wp:extent cx="6645910" cy="568325"/>
            <wp:effectExtent l="0" t="0" r="2540" b="3175"/>
            <wp:docPr id="253629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29897" name="Picture 1" descr="A screenshot of a computer&#10;&#10;AI-generated content may be incorrect."/>
                    <pic:cNvPicPr/>
                  </pic:nvPicPr>
                  <pic:blipFill>
                    <a:blip r:embed="rId51"/>
                    <a:stretch>
                      <a:fillRect/>
                    </a:stretch>
                  </pic:blipFill>
                  <pic:spPr>
                    <a:xfrm>
                      <a:off x="0" y="0"/>
                      <a:ext cx="6645910" cy="568325"/>
                    </a:xfrm>
                    <a:prstGeom prst="rect">
                      <a:avLst/>
                    </a:prstGeom>
                  </pic:spPr>
                </pic:pic>
              </a:graphicData>
            </a:graphic>
          </wp:inline>
        </w:drawing>
      </w:r>
    </w:p>
    <w:p w14:paraId="176ADF5C" w14:textId="3F323F56" w:rsidR="0041002A" w:rsidRDefault="00ED76E1" w:rsidP="003313CF">
      <w:pPr>
        <w:spacing w:after="200" w:line="276" w:lineRule="auto"/>
        <w:jc w:val="center"/>
        <w:rPr>
          <w:rFonts w:ascii="Times New Roman" w:eastAsiaTheme="minorEastAsia" w:hAnsi="Times New Roman" w:cs="Times New Roman"/>
          <w:sz w:val="32"/>
          <w:szCs w:val="32"/>
        </w:rPr>
      </w:pPr>
      <w:r w:rsidRPr="00ED76E1">
        <w:rPr>
          <w:rFonts w:ascii="Times New Roman" w:eastAsiaTheme="minorEastAsia" w:hAnsi="Times New Roman" w:cs="Times New Roman"/>
          <w:noProof/>
          <w:sz w:val="32"/>
          <w:szCs w:val="32"/>
        </w:rPr>
        <w:drawing>
          <wp:inline distT="0" distB="0" distL="0" distR="0" wp14:anchorId="04E900A0" wp14:editId="503A8BA9">
            <wp:extent cx="3877216" cy="647790"/>
            <wp:effectExtent l="0" t="0" r="9525" b="0"/>
            <wp:docPr id="2036864273" name="Picture 1" descr="A yellow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64273" name="Picture 1" descr="A yellow and blue text&#10;&#10;AI-generated content may be incorrect."/>
                    <pic:cNvPicPr/>
                  </pic:nvPicPr>
                  <pic:blipFill>
                    <a:blip r:embed="rId52"/>
                    <a:stretch>
                      <a:fillRect/>
                    </a:stretch>
                  </pic:blipFill>
                  <pic:spPr>
                    <a:xfrm>
                      <a:off x="0" y="0"/>
                      <a:ext cx="3877216" cy="647790"/>
                    </a:xfrm>
                    <a:prstGeom prst="rect">
                      <a:avLst/>
                    </a:prstGeom>
                  </pic:spPr>
                </pic:pic>
              </a:graphicData>
            </a:graphic>
          </wp:inline>
        </w:drawing>
      </w:r>
    </w:p>
    <w:p w14:paraId="0C765A86" w14:textId="77777777" w:rsidR="00586E44" w:rsidRDefault="00586E44" w:rsidP="003313CF">
      <w:pPr>
        <w:spacing w:after="200" w:line="276" w:lineRule="auto"/>
        <w:jc w:val="center"/>
        <w:rPr>
          <w:rFonts w:ascii="Times New Roman" w:eastAsiaTheme="minorEastAsia" w:hAnsi="Times New Roman" w:cs="Times New Roman"/>
          <w:sz w:val="32"/>
          <w:szCs w:val="32"/>
        </w:rPr>
      </w:pPr>
    </w:p>
    <w:p w14:paraId="213E36E6" w14:textId="77777777" w:rsidR="00586E44" w:rsidRDefault="00586E44" w:rsidP="003313CF">
      <w:pPr>
        <w:spacing w:after="200" w:line="276" w:lineRule="auto"/>
        <w:jc w:val="center"/>
        <w:rPr>
          <w:rFonts w:ascii="Times New Roman" w:eastAsiaTheme="minorEastAsia" w:hAnsi="Times New Roman" w:cs="Times New Roman"/>
          <w:sz w:val="32"/>
          <w:szCs w:val="32"/>
        </w:rPr>
      </w:pPr>
    </w:p>
    <w:p w14:paraId="4E4BBDF0" w14:textId="77777777" w:rsidR="00586E44" w:rsidRDefault="00586E44" w:rsidP="003313CF">
      <w:pPr>
        <w:spacing w:after="200" w:line="276" w:lineRule="auto"/>
        <w:jc w:val="center"/>
        <w:rPr>
          <w:rFonts w:ascii="Times New Roman" w:eastAsiaTheme="minorEastAsia" w:hAnsi="Times New Roman" w:cs="Times New Roman"/>
          <w:sz w:val="32"/>
          <w:szCs w:val="32"/>
        </w:rPr>
      </w:pPr>
    </w:p>
    <w:p w14:paraId="23A79B02" w14:textId="77777777" w:rsidR="00586E44" w:rsidRDefault="00586E44" w:rsidP="003313CF">
      <w:pPr>
        <w:spacing w:after="200" w:line="276" w:lineRule="auto"/>
        <w:jc w:val="center"/>
        <w:rPr>
          <w:rFonts w:ascii="Times New Roman" w:eastAsiaTheme="minorEastAsia" w:hAnsi="Times New Roman" w:cs="Times New Roman"/>
          <w:sz w:val="32"/>
          <w:szCs w:val="32"/>
        </w:rPr>
      </w:pPr>
    </w:p>
    <w:p w14:paraId="38172072" w14:textId="77777777" w:rsidR="00586E44" w:rsidRDefault="00586E44" w:rsidP="00620626">
      <w:pPr>
        <w:spacing w:after="200" w:line="276" w:lineRule="auto"/>
        <w:rPr>
          <w:rFonts w:ascii="Times New Roman" w:eastAsiaTheme="minorEastAsia" w:hAnsi="Times New Roman" w:cs="Times New Roman"/>
          <w:sz w:val="32"/>
          <w:szCs w:val="32"/>
        </w:rPr>
      </w:pPr>
    </w:p>
    <w:p w14:paraId="3E337AAE" w14:textId="77777777" w:rsidR="00620626" w:rsidRDefault="00620626" w:rsidP="00620626">
      <w:pPr>
        <w:spacing w:after="200" w:line="276" w:lineRule="auto"/>
        <w:rPr>
          <w:rFonts w:ascii="Times New Roman" w:eastAsiaTheme="minorEastAsia" w:hAnsi="Times New Roman" w:cs="Times New Roman"/>
          <w:sz w:val="32"/>
          <w:szCs w:val="32"/>
        </w:rPr>
      </w:pPr>
    </w:p>
    <w:p w14:paraId="3293B5C7" w14:textId="77777777" w:rsidR="000D339A" w:rsidRDefault="000D339A" w:rsidP="00620626">
      <w:pPr>
        <w:spacing w:after="200" w:line="276" w:lineRule="auto"/>
        <w:rPr>
          <w:rFonts w:ascii="Times New Roman" w:eastAsiaTheme="minorEastAsia" w:hAnsi="Times New Roman" w:cs="Times New Roman"/>
          <w:sz w:val="32"/>
          <w:szCs w:val="32"/>
        </w:rPr>
      </w:pPr>
    </w:p>
    <w:p w14:paraId="1DA5F82A" w14:textId="77777777" w:rsidR="000D339A" w:rsidRDefault="000D339A" w:rsidP="00620626">
      <w:pPr>
        <w:spacing w:after="200" w:line="276" w:lineRule="auto"/>
        <w:rPr>
          <w:rFonts w:ascii="Times New Roman" w:eastAsiaTheme="minorEastAsia" w:hAnsi="Times New Roman" w:cs="Times New Roman"/>
          <w:sz w:val="32"/>
          <w:szCs w:val="32"/>
        </w:rPr>
      </w:pPr>
    </w:p>
    <w:p w14:paraId="19F73E4D" w14:textId="77777777" w:rsidR="000D339A" w:rsidRDefault="000D339A" w:rsidP="00620626">
      <w:pPr>
        <w:spacing w:after="200" w:line="276" w:lineRule="auto"/>
        <w:rPr>
          <w:rFonts w:ascii="Times New Roman" w:eastAsiaTheme="minorEastAsia" w:hAnsi="Times New Roman" w:cs="Times New Roman"/>
          <w:sz w:val="32"/>
          <w:szCs w:val="32"/>
        </w:rPr>
      </w:pPr>
    </w:p>
    <w:p w14:paraId="7B842C7D" w14:textId="77777777" w:rsidR="000D339A" w:rsidRDefault="000D339A" w:rsidP="00620626">
      <w:pPr>
        <w:spacing w:after="200" w:line="276" w:lineRule="auto"/>
        <w:rPr>
          <w:rFonts w:ascii="Times New Roman" w:eastAsiaTheme="minorEastAsia" w:hAnsi="Times New Roman" w:cs="Times New Roman"/>
          <w:sz w:val="32"/>
          <w:szCs w:val="32"/>
        </w:rPr>
      </w:pPr>
    </w:p>
    <w:p w14:paraId="65FD742A" w14:textId="54CF04F0" w:rsidR="000D339A" w:rsidRPr="00D5040A" w:rsidRDefault="000D339A" w:rsidP="00D5040A">
      <w:pPr>
        <w:pStyle w:val="Heading2"/>
      </w:pPr>
      <w:bookmarkStart w:id="27" w:name="_Toc195282878"/>
      <w:r w:rsidRPr="00D5040A">
        <w:t>Button:Order</w:t>
      </w:r>
      <w:bookmarkEnd w:id="27"/>
    </w:p>
    <w:p w14:paraId="1EEE8E8B" w14:textId="2FB76AEC" w:rsidR="0021189F" w:rsidRDefault="007251F6">
      <w:pPr>
        <w:spacing w:after="200" w:line="276" w:lineRule="auto"/>
        <w:rPr>
          <w:rFonts w:ascii="Times New Roman" w:eastAsiaTheme="minorEastAsia" w:hAnsi="Times New Roman" w:cs="Times New Roman"/>
          <w:sz w:val="32"/>
          <w:szCs w:val="32"/>
        </w:rPr>
      </w:pPr>
      <w:r>
        <w:rPr>
          <w:rFonts w:ascii="Times New Roman" w:eastAsiaTheme="minorEastAsia" w:hAnsi="Times New Roman" w:cs="Times New Roman"/>
          <w:noProof/>
          <w:sz w:val="32"/>
          <w:szCs w:val="32"/>
        </w:rPr>
        <mc:AlternateContent>
          <mc:Choice Requires="wps">
            <w:drawing>
              <wp:anchor distT="0" distB="0" distL="114300" distR="114300" simplePos="0" relativeHeight="251658257" behindDoc="0" locked="0" layoutInCell="1" allowOverlap="1" wp14:anchorId="6169BD8C" wp14:editId="65D5D459">
                <wp:simplePos x="0" y="0"/>
                <wp:positionH relativeFrom="column">
                  <wp:posOffset>3872346</wp:posOffset>
                </wp:positionH>
                <wp:positionV relativeFrom="paragraph">
                  <wp:posOffset>1661622</wp:posOffset>
                </wp:positionV>
                <wp:extent cx="2656840" cy="768927"/>
                <wp:effectExtent l="0" t="0" r="10160" b="19050"/>
                <wp:wrapNone/>
                <wp:docPr id="997537646" name="Text Box 54"/>
                <wp:cNvGraphicFramePr/>
                <a:graphic xmlns:a="http://schemas.openxmlformats.org/drawingml/2006/main">
                  <a:graphicData uri="http://schemas.microsoft.com/office/word/2010/wordprocessingShape">
                    <wps:wsp>
                      <wps:cNvSpPr txBox="1"/>
                      <wps:spPr>
                        <a:xfrm>
                          <a:off x="0" y="0"/>
                          <a:ext cx="2656840" cy="768927"/>
                        </a:xfrm>
                        <a:prstGeom prst="rect">
                          <a:avLst/>
                        </a:prstGeom>
                        <a:solidFill>
                          <a:schemeClr val="lt1"/>
                        </a:solidFill>
                        <a:ln w="6350">
                          <a:solidFill>
                            <a:prstClr val="black"/>
                          </a:solidFill>
                        </a:ln>
                      </wps:spPr>
                      <wps:txbx>
                        <w:txbxContent>
                          <w:p w14:paraId="4C0D9DDB" w14:textId="2BF00FB4" w:rsidR="00274BAA" w:rsidRDefault="00D1739C">
                            <w:pPr>
                              <w:rPr>
                                <w:rFonts w:asciiTheme="majorBidi" w:hAnsiTheme="majorBidi" w:cstheme="majorBidi"/>
                                <w:sz w:val="32"/>
                                <w:szCs w:val="32"/>
                              </w:rPr>
                            </w:pPr>
                            <w:r>
                              <w:rPr>
                                <w:rFonts w:asciiTheme="majorBidi" w:eastAsiaTheme="minorEastAsia" w:hAnsiTheme="majorBidi" w:cstheme="majorBidi" w:hint="eastAsia"/>
                                <w:sz w:val="32"/>
                                <w:szCs w:val="32"/>
                              </w:rPr>
                              <w:t xml:space="preserve">Order Form, </w:t>
                            </w:r>
                            <w:r w:rsidR="000E1865">
                              <w:rPr>
                                <w:rFonts w:asciiTheme="majorBidi" w:eastAsiaTheme="minorEastAsia" w:hAnsiTheme="majorBidi" w:cstheme="majorBidi"/>
                                <w:sz w:val="32"/>
                                <w:szCs w:val="32"/>
                              </w:rPr>
                              <w:t>it</w:t>
                            </w:r>
                            <w:r w:rsidR="00512F70">
                              <w:rPr>
                                <w:rFonts w:asciiTheme="majorBidi" w:eastAsiaTheme="minorEastAsia" w:hAnsiTheme="majorBidi" w:cstheme="majorBidi" w:hint="eastAsia"/>
                                <w:sz w:val="32"/>
                                <w:szCs w:val="32"/>
                              </w:rPr>
                              <w:t xml:space="preserve"> ha</w:t>
                            </w:r>
                            <w:r w:rsidR="00403E0E">
                              <w:rPr>
                                <w:rFonts w:asciiTheme="majorBidi" w:eastAsiaTheme="minorEastAsia" w:hAnsiTheme="majorBidi" w:cstheme="majorBidi"/>
                                <w:sz w:val="32"/>
                                <w:szCs w:val="32"/>
                              </w:rPr>
                              <w:t>s</w:t>
                            </w:r>
                            <w:r w:rsidR="00512F70">
                              <w:rPr>
                                <w:rFonts w:asciiTheme="majorBidi" w:eastAsiaTheme="minorEastAsia" w:hAnsiTheme="majorBidi" w:cstheme="majorBidi" w:hint="eastAsia"/>
                                <w:sz w:val="32"/>
                                <w:szCs w:val="32"/>
                              </w:rPr>
                              <w:t xml:space="preserve"> those buttons</w:t>
                            </w:r>
                            <w:r w:rsidR="007251F6">
                              <w:rPr>
                                <w:rFonts w:asciiTheme="majorBidi" w:eastAsiaTheme="minorEastAsia" w:hAnsiTheme="majorBidi" w:cstheme="majorBidi" w:hint="eastAsia"/>
                                <w:sz w:val="32"/>
                                <w:szCs w:val="32"/>
                              </w:rPr>
                              <w:t>.</w:t>
                            </w:r>
                          </w:p>
                          <w:p w14:paraId="6163C9EC" w14:textId="77777777" w:rsidR="00883277" w:rsidRDefault="00883277">
                            <w:pPr>
                              <w:rPr>
                                <w:rFonts w:asciiTheme="majorBidi" w:hAnsiTheme="majorBidi" w:cstheme="majorBidi"/>
                                <w:sz w:val="32"/>
                                <w:szCs w:val="32"/>
                              </w:rPr>
                            </w:pPr>
                          </w:p>
                          <w:p w14:paraId="0DBCB394" w14:textId="3D3B3670" w:rsidR="0030271D" w:rsidRPr="0030271D" w:rsidRDefault="0030271D">
                            <w:pPr>
                              <w:rPr>
                                <w:rFonts w:asciiTheme="majorBidi" w:hAnsiTheme="majorBidi" w:cstheme="majorBidi"/>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69BD8C" id="Text Box 54" o:spid="_x0000_s1043" type="#_x0000_t202" style="position:absolute;margin-left:304.9pt;margin-top:130.85pt;width:209.2pt;height:60.55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" fillcolor="white [3201]" strokeweight=".5pt">
                <v:textbox>
                  <w:txbxContent>
                    <w:p w14:paraId="4C0D9DDB" w14:textId="2BF00FB4" w:rsidR="00274BAA" w:rsidRDefault="00D1739C">
                      <w:pPr>
                        <w:rPr>
                          <w:rFonts w:asciiTheme="majorBidi" w:hAnsiTheme="majorBidi" w:cstheme="majorBidi"/>
                          <w:sz w:val="32"/>
                          <w:szCs w:val="32"/>
                        </w:rPr>
                      </w:pPr>
                      <w:r>
                        <w:rPr>
                          <w:rFonts w:asciiTheme="majorBidi" w:eastAsiaTheme="minorEastAsia" w:hAnsiTheme="majorBidi" w:cstheme="majorBidi" w:hint="eastAsia"/>
                          <w:sz w:val="32"/>
                          <w:szCs w:val="32"/>
                        </w:rPr>
                        <w:t xml:space="preserve">Order Form, </w:t>
                      </w:r>
                      <w:r w:rsidR="000E1865">
                        <w:rPr>
                          <w:rFonts w:asciiTheme="majorBidi" w:eastAsiaTheme="minorEastAsia" w:hAnsiTheme="majorBidi" w:cstheme="majorBidi"/>
                          <w:sz w:val="32"/>
                          <w:szCs w:val="32"/>
                        </w:rPr>
                        <w:t>it</w:t>
                      </w:r>
                      <w:r w:rsidR="00512F70">
                        <w:rPr>
                          <w:rFonts w:asciiTheme="majorBidi" w:eastAsiaTheme="minorEastAsia" w:hAnsiTheme="majorBidi" w:cstheme="majorBidi" w:hint="eastAsia"/>
                          <w:sz w:val="32"/>
                          <w:szCs w:val="32"/>
                        </w:rPr>
                        <w:t xml:space="preserve"> ha</w:t>
                      </w:r>
                      <w:r w:rsidR="00403E0E">
                        <w:rPr>
                          <w:rFonts w:asciiTheme="majorBidi" w:eastAsiaTheme="minorEastAsia" w:hAnsiTheme="majorBidi" w:cstheme="majorBidi"/>
                          <w:sz w:val="32"/>
                          <w:szCs w:val="32"/>
                        </w:rPr>
                        <w:t>s</w:t>
                      </w:r>
                      <w:r w:rsidR="00512F70">
                        <w:rPr>
                          <w:rFonts w:asciiTheme="majorBidi" w:eastAsiaTheme="minorEastAsia" w:hAnsiTheme="majorBidi" w:cstheme="majorBidi" w:hint="eastAsia"/>
                          <w:sz w:val="32"/>
                          <w:szCs w:val="32"/>
                        </w:rPr>
                        <w:t xml:space="preserve"> those buttons</w:t>
                      </w:r>
                      <w:r w:rsidR="007251F6">
                        <w:rPr>
                          <w:rFonts w:asciiTheme="majorBidi" w:eastAsiaTheme="minorEastAsia" w:hAnsiTheme="majorBidi" w:cstheme="majorBidi" w:hint="eastAsia"/>
                          <w:sz w:val="32"/>
                          <w:szCs w:val="32"/>
                        </w:rPr>
                        <w:t>.</w:t>
                      </w:r>
                    </w:p>
                    <w:p w14:paraId="6163C9EC" w14:textId="77777777" w:rsidR="00883277" w:rsidRDefault="00883277">
                      <w:pPr>
                        <w:rPr>
                          <w:rFonts w:asciiTheme="majorBidi" w:hAnsiTheme="majorBidi" w:cstheme="majorBidi"/>
                          <w:sz w:val="32"/>
                          <w:szCs w:val="32"/>
                        </w:rPr>
                      </w:pPr>
                    </w:p>
                    <w:p w14:paraId="0DBCB394" w14:textId="3D3B3670" w:rsidR="0030271D" w:rsidRPr="0030271D" w:rsidRDefault="0030271D">
                      <w:pPr>
                        <w:rPr>
                          <w:rFonts w:asciiTheme="majorBidi" w:hAnsiTheme="majorBidi" w:cstheme="majorBidi"/>
                          <w:sz w:val="32"/>
                          <w:szCs w:val="32"/>
                        </w:rPr>
                      </w:pPr>
                    </w:p>
                  </w:txbxContent>
                </v:textbox>
              </v:shape>
            </w:pict>
          </mc:Fallback>
        </mc:AlternateContent>
      </w:r>
      <w:r w:rsidR="00082832">
        <w:rPr>
          <w:rFonts w:ascii="Times New Roman" w:eastAsiaTheme="minorEastAsia" w:hAnsi="Times New Roman" w:cs="Times New Roman"/>
          <w:noProof/>
          <w:sz w:val="32"/>
          <w:szCs w:val="32"/>
        </w:rPr>
        <mc:AlternateContent>
          <mc:Choice Requires="wps">
            <w:drawing>
              <wp:anchor distT="0" distB="0" distL="114300" distR="114300" simplePos="0" relativeHeight="251658294" behindDoc="0" locked="0" layoutInCell="1" allowOverlap="1" wp14:anchorId="4FD12E27" wp14:editId="5E3CD6D2">
                <wp:simplePos x="0" y="0"/>
                <wp:positionH relativeFrom="column">
                  <wp:posOffset>3311236</wp:posOffset>
                </wp:positionH>
                <wp:positionV relativeFrom="paragraph">
                  <wp:posOffset>2486487</wp:posOffset>
                </wp:positionV>
                <wp:extent cx="595746" cy="547254"/>
                <wp:effectExtent l="38100" t="0" r="33020" b="62865"/>
                <wp:wrapNone/>
                <wp:docPr id="742684789" name="Straight Arrow Connector 64"/>
                <wp:cNvGraphicFramePr/>
                <a:graphic xmlns:a="http://schemas.openxmlformats.org/drawingml/2006/main">
                  <a:graphicData uri="http://schemas.microsoft.com/office/word/2010/wordprocessingShape">
                    <wps:wsp>
                      <wps:cNvCnPr/>
                      <wps:spPr>
                        <a:xfrm flipH="1">
                          <a:off x="0" y="0"/>
                          <a:ext cx="595746" cy="5472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DCF224" id="Straight Arrow Connector 64" o:spid="_x0000_s1026" type="#_x0000_t32" style="position:absolute;margin-left:260.75pt;margin-top:195.8pt;width:46.9pt;height:43.1pt;flip:x;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" strokecolor="black [3200]" strokeweight=".5pt">
                <v:stroke endarrow="block" joinstyle="miter"/>
              </v:shape>
            </w:pict>
          </mc:Fallback>
        </mc:AlternateContent>
      </w:r>
      <w:r w:rsidR="0030271D">
        <w:rPr>
          <w:rFonts w:ascii="Times New Roman" w:eastAsiaTheme="minorEastAsia" w:hAnsi="Times New Roman" w:cs="Times New Roman"/>
          <w:noProof/>
          <w:sz w:val="32"/>
          <w:szCs w:val="32"/>
        </w:rPr>
        <mc:AlternateContent>
          <mc:Choice Requires="wps">
            <w:drawing>
              <wp:anchor distT="0" distB="0" distL="114300" distR="114300" simplePos="0" relativeHeight="251658256" behindDoc="0" locked="0" layoutInCell="1" allowOverlap="1" wp14:anchorId="5E81D8B1" wp14:editId="7242AA8E">
                <wp:simplePos x="0" y="0"/>
                <wp:positionH relativeFrom="column">
                  <wp:posOffset>2374004</wp:posOffset>
                </wp:positionH>
                <wp:positionV relativeFrom="paragraph">
                  <wp:posOffset>716131</wp:posOffset>
                </wp:positionV>
                <wp:extent cx="1425418" cy="1340821"/>
                <wp:effectExtent l="12700" t="25400" r="22860" b="18415"/>
                <wp:wrapNone/>
                <wp:docPr id="188448883" name="Straight Arrow Connector 52"/>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flipH="1" flipV="1">
                          <a:off x="0" y="0"/>
                          <a:ext cx="1425418" cy="13408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3037F" id="Straight Arrow Connector 52" o:spid="_x0000_s1026" type="#_x0000_t32" style="position:absolute;margin-left:186.95pt;margin-top:56.4pt;width:112.25pt;height:105.6pt;flip:x y;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" strokecolor="black [3200]" strokeweight=".5pt">
                <v:stroke endarrow="block" joinstyle="miter"/>
                <o:lock v:ext="edit" aspectratio="t" shapetype="f"/>
              </v:shape>
            </w:pict>
          </mc:Fallback>
        </mc:AlternateContent>
      </w:r>
      <w:r w:rsidR="0030271D">
        <w:rPr>
          <w:rFonts w:ascii="Times New Roman" w:eastAsiaTheme="minorEastAsia" w:hAnsi="Times New Roman" w:cs="Times New Roman"/>
          <w:noProof/>
          <w:sz w:val="32"/>
          <w:szCs w:val="32"/>
        </w:rPr>
        <mc:AlternateContent>
          <mc:Choice Requires="wps">
            <w:drawing>
              <wp:anchor distT="0" distB="0" distL="114300" distR="114300" simplePos="0" relativeHeight="251658255" behindDoc="0" locked="0" layoutInCell="1" allowOverlap="1" wp14:anchorId="394CE9D0" wp14:editId="4214ADAD">
                <wp:simplePos x="0" y="0"/>
                <wp:positionH relativeFrom="column">
                  <wp:posOffset>2458122</wp:posOffset>
                </wp:positionH>
                <wp:positionV relativeFrom="paragraph">
                  <wp:posOffset>766034</wp:posOffset>
                </wp:positionV>
                <wp:extent cx="0" cy="0"/>
                <wp:effectExtent l="0" t="0" r="0" b="0"/>
                <wp:wrapNone/>
                <wp:docPr id="1654188393" name="Straight Arrow Connector 51"/>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08C87" id="Straight Arrow Connector 51" o:spid="_x0000_s1026" type="#_x0000_t32" style="position:absolute;margin-left:193.55pt;margin-top:60.3pt;width:0;height:0;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" strokecolor="#4472c4 [3204]" strokeweight=".5pt">
                <v:stroke endarrow="block" joinstyle="miter"/>
              </v:shape>
            </w:pict>
          </mc:Fallback>
        </mc:AlternateContent>
      </w:r>
      <w:r w:rsidR="0021189F">
        <w:rPr>
          <w:rFonts w:ascii="Times New Roman" w:eastAsiaTheme="minorEastAsia" w:hAnsi="Times New Roman" w:cs="Times New Roman"/>
          <w:noProof/>
          <w:sz w:val="32"/>
          <w:szCs w:val="32"/>
        </w:rPr>
        <w:drawing>
          <wp:inline distT="0" distB="0" distL="0" distR="0" wp14:anchorId="7F2FB053" wp14:editId="470E2BA5">
            <wp:extent cx="3225292" cy="2463501"/>
            <wp:effectExtent l="0" t="0" r="635" b="635"/>
            <wp:docPr id="176152795"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95" name="Picture 35" descr="A screenshot of a computer scree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64886" cy="2570124"/>
                    </a:xfrm>
                    <a:prstGeom prst="rect">
                      <a:avLst/>
                    </a:prstGeom>
                  </pic:spPr>
                </pic:pic>
              </a:graphicData>
            </a:graphic>
          </wp:inline>
        </w:drawing>
      </w:r>
    </w:p>
    <w:p w14:paraId="6A6A83A4" w14:textId="77777777" w:rsidR="004735A2" w:rsidRDefault="004735A2">
      <w:pPr>
        <w:spacing w:after="200" w:line="276" w:lineRule="auto"/>
        <w:rPr>
          <w:rFonts w:ascii="Times New Roman" w:eastAsiaTheme="minorEastAsia" w:hAnsi="Times New Roman" w:cs="Times New Roman"/>
          <w:sz w:val="32"/>
          <w:szCs w:val="32"/>
        </w:rPr>
      </w:pPr>
    </w:p>
    <w:p w14:paraId="4D568B0E" w14:textId="2B5A2BE1" w:rsidR="0021189F" w:rsidRDefault="0099200C" w:rsidP="002C543C">
      <w:pPr>
        <w:spacing w:after="200" w:line="276" w:lineRule="auto"/>
        <w:jc w:val="center"/>
        <w:rPr>
          <w:rFonts w:ascii="Times New Roman" w:eastAsiaTheme="minorEastAsia" w:hAnsi="Times New Roman" w:cs="Times New Roman"/>
          <w:sz w:val="32"/>
          <w:szCs w:val="32"/>
        </w:rPr>
      </w:pPr>
      <w:r w:rsidRPr="0099200C">
        <w:rPr>
          <w:rFonts w:ascii="Times New Roman" w:eastAsiaTheme="minorEastAsia" w:hAnsi="Times New Roman" w:cs="Times New Roman"/>
          <w:noProof/>
          <w:sz w:val="32"/>
          <w:szCs w:val="32"/>
        </w:rPr>
        <w:drawing>
          <wp:inline distT="0" distB="0" distL="0" distR="0" wp14:anchorId="4DE1B43F" wp14:editId="4121A74C">
            <wp:extent cx="4370040" cy="4047067"/>
            <wp:effectExtent l="0" t="0" r="0" b="0"/>
            <wp:docPr id="183613699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36995" name="Picture 1" descr="A screenshot of a computer screen&#10;&#10;AI-generated content may be incorrect."/>
                    <pic:cNvPicPr/>
                  </pic:nvPicPr>
                  <pic:blipFill>
                    <a:blip r:embed="rId54"/>
                    <a:stretch>
                      <a:fillRect/>
                    </a:stretch>
                  </pic:blipFill>
                  <pic:spPr>
                    <a:xfrm>
                      <a:off x="0" y="0"/>
                      <a:ext cx="4381875" cy="4058027"/>
                    </a:xfrm>
                    <a:prstGeom prst="rect">
                      <a:avLst/>
                    </a:prstGeom>
                  </pic:spPr>
                </pic:pic>
              </a:graphicData>
            </a:graphic>
          </wp:inline>
        </w:drawing>
      </w:r>
    </w:p>
    <w:p w14:paraId="1A5D6E4C" w14:textId="77777777" w:rsidR="004735A2" w:rsidRDefault="004735A2">
      <w:pPr>
        <w:spacing w:after="200" w:line="276" w:lineRule="auto"/>
        <w:rPr>
          <w:rFonts w:ascii="Times New Roman" w:eastAsiaTheme="minorEastAsia" w:hAnsi="Times New Roman" w:cs="Times New Roman"/>
          <w:sz w:val="32"/>
          <w:szCs w:val="32"/>
        </w:rPr>
      </w:pPr>
    </w:p>
    <w:p w14:paraId="74D01009" w14:textId="105A9273" w:rsidR="00844B96" w:rsidRDefault="00844B96">
      <w:pPr>
        <w:spacing w:after="200" w:line="276" w:lineRule="auto"/>
        <w:rPr>
          <w:rFonts w:ascii="Times New Roman" w:eastAsiaTheme="minorEastAsia" w:hAnsi="Times New Roman" w:cs="Times New Roman"/>
          <w:sz w:val="32"/>
          <w:szCs w:val="32"/>
        </w:rPr>
      </w:pPr>
    </w:p>
    <w:p w14:paraId="0DB13152" w14:textId="34EB08CC" w:rsidR="00844B96" w:rsidRDefault="00844B96" w:rsidP="00B818B6">
      <w:pPr>
        <w:pStyle w:val="Heading3"/>
      </w:pPr>
      <w:bookmarkStart w:id="28" w:name="_Toc195282879"/>
      <w:r>
        <w:t>Table:</w:t>
      </w:r>
      <w:r w:rsidR="00000CF3">
        <w:t>Product_order</w:t>
      </w:r>
      <w:bookmarkEnd w:id="28"/>
    </w:p>
    <w:p w14:paraId="2675B74E" w14:textId="0D7DFE21" w:rsidR="00BD688E" w:rsidRDefault="001A6184">
      <w:pPr>
        <w:spacing w:after="200" w:line="276" w:lineRule="auto"/>
        <w:rPr>
          <w:rFonts w:ascii="Times New Roman" w:eastAsiaTheme="minorEastAsia" w:hAnsi="Times New Roman" w:cs="Times New Roman"/>
          <w:sz w:val="32"/>
          <w:szCs w:val="32"/>
        </w:rPr>
      </w:pPr>
      <w:r w:rsidRPr="001A6184">
        <w:rPr>
          <w:rFonts w:ascii="Times New Roman" w:eastAsiaTheme="minorEastAsia" w:hAnsi="Times New Roman" w:cs="Times New Roman"/>
          <w:noProof/>
          <w:sz w:val="32"/>
          <w:szCs w:val="32"/>
        </w:rPr>
        <mc:AlternateContent>
          <mc:Choice Requires="wps">
            <w:drawing>
              <wp:anchor distT="45720" distB="45720" distL="114300" distR="114300" simplePos="0" relativeHeight="251658295" behindDoc="0" locked="0" layoutInCell="1" allowOverlap="1" wp14:anchorId="0F9F47FF" wp14:editId="0FA5C4B6">
                <wp:simplePos x="0" y="0"/>
                <wp:positionH relativeFrom="margin">
                  <wp:align>left</wp:align>
                </wp:positionH>
                <wp:positionV relativeFrom="paragraph">
                  <wp:posOffset>789016</wp:posOffset>
                </wp:positionV>
                <wp:extent cx="6619875" cy="367030"/>
                <wp:effectExtent l="0" t="0" r="28575" b="13970"/>
                <wp:wrapSquare wrapText="bothSides"/>
                <wp:docPr id="16266250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367145"/>
                        </a:xfrm>
                        <a:prstGeom prst="rect">
                          <a:avLst/>
                        </a:prstGeom>
                        <a:solidFill>
                          <a:srgbClr val="FFFFFF"/>
                        </a:solidFill>
                        <a:ln w="9525">
                          <a:solidFill>
                            <a:srgbClr val="000000"/>
                          </a:solidFill>
                          <a:miter lim="800000"/>
                          <a:headEnd/>
                          <a:tailEnd/>
                        </a:ln>
                      </wps:spPr>
                      <wps:txbx>
                        <w:txbxContent>
                          <w:p w14:paraId="1C083F8C" w14:textId="4EF308FB" w:rsidR="001A6184" w:rsidRPr="001A6184" w:rsidRDefault="001A6184">
                            <w:pPr>
                              <w:rPr>
                                <w:rFonts w:eastAsiaTheme="minorEastAsia"/>
                                <w:sz w:val="32"/>
                                <w:szCs w:val="32"/>
                              </w:rPr>
                            </w:pPr>
                            <w:r w:rsidRPr="001A6184">
                              <w:rPr>
                                <w:rFonts w:eastAsiaTheme="minorEastAsia" w:hint="eastAsia"/>
                                <w:sz w:val="32"/>
                                <w:szCs w:val="32"/>
                              </w:rPr>
                              <w:t xml:space="preserve">Here </w:t>
                            </w:r>
                            <w:r w:rsidR="00D20D7C" w:rsidRPr="001A6184">
                              <w:rPr>
                                <w:rFonts w:eastAsiaTheme="minorEastAsia"/>
                                <w:sz w:val="32"/>
                                <w:szCs w:val="32"/>
                              </w:rPr>
                              <w:t>is</w:t>
                            </w:r>
                            <w:r w:rsidRPr="001A6184">
                              <w:rPr>
                                <w:rFonts w:eastAsiaTheme="minorEastAsia" w:hint="eastAsia"/>
                                <w:sz w:val="32"/>
                                <w:szCs w:val="32"/>
                              </w:rPr>
                              <w:t xml:space="preserve"> the </w:t>
                            </w:r>
                            <w:r>
                              <w:rPr>
                                <w:rFonts w:eastAsiaTheme="minorEastAsia" w:hint="eastAsia"/>
                                <w:sz w:val="32"/>
                                <w:szCs w:val="32"/>
                              </w:rPr>
                              <w:t xml:space="preserve">same </w:t>
                            </w:r>
                            <w:r w:rsidR="00620626">
                              <w:rPr>
                                <w:rFonts w:eastAsiaTheme="minorEastAsia" w:hint="eastAsia"/>
                                <w:sz w:val="32"/>
                                <w:szCs w:val="32"/>
                              </w:rPr>
                              <w:t>VBA</w:t>
                            </w:r>
                            <w:r>
                              <w:rPr>
                                <w:rFonts w:eastAsiaTheme="minorEastAsia" w:hint="eastAsia"/>
                                <w:sz w:val="32"/>
                                <w:szCs w:val="32"/>
                              </w:rPr>
                              <w:t xml:space="preserve"> code </w:t>
                            </w:r>
                            <w:r w:rsidR="00062383">
                              <w:rPr>
                                <w:rFonts w:eastAsiaTheme="minorEastAsia" w:hint="eastAsia"/>
                                <w:sz w:val="32"/>
                                <w:szCs w:val="32"/>
                              </w:rPr>
                              <w:t xml:space="preserve">to show the table </w:t>
                            </w:r>
                            <w:r w:rsidR="0006383C">
                              <w:rPr>
                                <w:rFonts w:eastAsiaTheme="minorEastAsia" w:hint="eastAsia"/>
                                <w:sz w:val="32"/>
                                <w:szCs w:val="32"/>
                              </w:rPr>
                              <w:t>PRODUCT_</w:t>
                            </w:r>
                            <w:r w:rsidR="00D20D7C">
                              <w:rPr>
                                <w:rFonts w:eastAsiaTheme="minorEastAsia" w:hint="eastAsia"/>
                                <w:sz w:val="32"/>
                                <w:szCs w:val="32"/>
                              </w:rPr>
                              <w:t>ORDER and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F47FF" id="_x0000_s1044" type="#_x0000_t202" style="position:absolute;margin-left:0;margin-top:62.15pt;width:521.25pt;height:28.9pt;z-index:25165829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">
                <v:textbox>
                  <w:txbxContent>
                    <w:p w14:paraId="1C083F8C" w14:textId="4EF308FB" w:rsidR="001A6184" w:rsidRPr="001A6184" w:rsidRDefault="001A6184">
                      <w:pPr>
                        <w:rPr>
                          <w:rFonts w:eastAsiaTheme="minorEastAsia"/>
                          <w:sz w:val="32"/>
                          <w:szCs w:val="32"/>
                        </w:rPr>
                      </w:pPr>
                      <w:r w:rsidRPr="001A6184">
                        <w:rPr>
                          <w:rFonts w:eastAsiaTheme="minorEastAsia" w:hint="eastAsia"/>
                          <w:sz w:val="32"/>
                          <w:szCs w:val="32"/>
                        </w:rPr>
                        <w:t xml:space="preserve">Here </w:t>
                      </w:r>
                      <w:r w:rsidR="00D20D7C" w:rsidRPr="001A6184">
                        <w:rPr>
                          <w:rFonts w:eastAsiaTheme="minorEastAsia"/>
                          <w:sz w:val="32"/>
                          <w:szCs w:val="32"/>
                        </w:rPr>
                        <w:t>is</w:t>
                      </w:r>
                      <w:r w:rsidRPr="001A6184">
                        <w:rPr>
                          <w:rFonts w:eastAsiaTheme="minorEastAsia" w:hint="eastAsia"/>
                          <w:sz w:val="32"/>
                          <w:szCs w:val="32"/>
                        </w:rPr>
                        <w:t xml:space="preserve"> the </w:t>
                      </w:r>
                      <w:r>
                        <w:rPr>
                          <w:rFonts w:eastAsiaTheme="minorEastAsia" w:hint="eastAsia"/>
                          <w:sz w:val="32"/>
                          <w:szCs w:val="32"/>
                        </w:rPr>
                        <w:t xml:space="preserve">same </w:t>
                      </w:r>
                      <w:r w:rsidR="00620626">
                        <w:rPr>
                          <w:rFonts w:eastAsiaTheme="minorEastAsia" w:hint="eastAsia"/>
                          <w:sz w:val="32"/>
                          <w:szCs w:val="32"/>
                        </w:rPr>
                        <w:t>VBA</w:t>
                      </w:r>
                      <w:r>
                        <w:rPr>
                          <w:rFonts w:eastAsiaTheme="minorEastAsia" w:hint="eastAsia"/>
                          <w:sz w:val="32"/>
                          <w:szCs w:val="32"/>
                        </w:rPr>
                        <w:t xml:space="preserve"> code </w:t>
                      </w:r>
                      <w:r w:rsidR="00062383">
                        <w:rPr>
                          <w:rFonts w:eastAsiaTheme="minorEastAsia" w:hint="eastAsia"/>
                          <w:sz w:val="32"/>
                          <w:szCs w:val="32"/>
                        </w:rPr>
                        <w:t xml:space="preserve">to show the table </w:t>
                      </w:r>
                      <w:r w:rsidR="0006383C">
                        <w:rPr>
                          <w:rFonts w:eastAsiaTheme="minorEastAsia" w:hint="eastAsia"/>
                          <w:sz w:val="32"/>
                          <w:szCs w:val="32"/>
                        </w:rPr>
                        <w:t>PRODUCT_</w:t>
                      </w:r>
                      <w:r w:rsidR="00D20D7C">
                        <w:rPr>
                          <w:rFonts w:eastAsiaTheme="minorEastAsia" w:hint="eastAsia"/>
                          <w:sz w:val="32"/>
                          <w:szCs w:val="32"/>
                        </w:rPr>
                        <w:t>ORDER and Order.</w:t>
                      </w:r>
                    </w:p>
                  </w:txbxContent>
                </v:textbox>
                <w10:wrap type="square" anchorx="margin"/>
              </v:shape>
            </w:pict>
          </mc:Fallback>
        </mc:AlternateContent>
      </w:r>
      <w:r w:rsidR="004735A2">
        <w:rPr>
          <w:rFonts w:ascii="Times New Roman" w:eastAsiaTheme="minorEastAsia" w:hAnsi="Times New Roman" w:cs="Times New Roman"/>
          <w:noProof/>
          <w:sz w:val="32"/>
          <w:szCs w:val="32"/>
        </w:rPr>
        <w:drawing>
          <wp:inline distT="0" distB="0" distL="0" distR="0" wp14:anchorId="71912D2C" wp14:editId="3762B516">
            <wp:extent cx="2036618" cy="714375"/>
            <wp:effectExtent l="0" t="0" r="1905" b="0"/>
            <wp:docPr id="1437107009" name="Picture 37" descr="A red rectangular sign with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07009" name="Picture 37" descr="A red rectangular sign with yellow letter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091719" cy="733702"/>
                    </a:xfrm>
                    <a:prstGeom prst="rect">
                      <a:avLst/>
                    </a:prstGeom>
                  </pic:spPr>
                </pic:pic>
              </a:graphicData>
            </a:graphic>
          </wp:inline>
        </w:drawing>
      </w:r>
      <w:r w:rsidR="00690E1C" w:rsidRPr="00690E1C">
        <w:rPr>
          <w:rFonts w:ascii="Times New Roman" w:eastAsiaTheme="minorEastAsia" w:hAnsi="Times New Roman" w:cs="Times New Roman"/>
          <w:noProof/>
          <w:sz w:val="32"/>
          <w:szCs w:val="32"/>
        </w:rPr>
        <w:drawing>
          <wp:inline distT="0" distB="0" distL="0" distR="0" wp14:anchorId="22380AF6" wp14:editId="0B1E5813">
            <wp:extent cx="4591691" cy="514422"/>
            <wp:effectExtent l="0" t="0" r="0" b="0"/>
            <wp:docPr id="20233259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2596" name="Picture 1" descr="A black text on a white background&#10;&#10;AI-generated content may be incorrect."/>
                    <pic:cNvPicPr/>
                  </pic:nvPicPr>
                  <pic:blipFill>
                    <a:blip r:embed="rId56"/>
                    <a:stretch>
                      <a:fillRect/>
                    </a:stretch>
                  </pic:blipFill>
                  <pic:spPr>
                    <a:xfrm>
                      <a:off x="0" y="0"/>
                      <a:ext cx="4591691" cy="514422"/>
                    </a:xfrm>
                    <a:prstGeom prst="rect">
                      <a:avLst/>
                    </a:prstGeom>
                  </pic:spPr>
                </pic:pic>
              </a:graphicData>
            </a:graphic>
          </wp:inline>
        </w:drawing>
      </w:r>
    </w:p>
    <w:p w14:paraId="2B82AF97" w14:textId="2397AEBD" w:rsidR="0021189F" w:rsidRDefault="00BD688E">
      <w:pPr>
        <w:spacing w:after="200" w:line="276" w:lineRule="auto"/>
        <w:rPr>
          <w:rFonts w:ascii="Times New Roman" w:eastAsiaTheme="minorEastAsia" w:hAnsi="Times New Roman" w:cs="Times New Roman"/>
          <w:sz w:val="32"/>
          <w:szCs w:val="32"/>
        </w:rPr>
      </w:pPr>
      <w:r w:rsidRPr="00BD688E">
        <w:rPr>
          <w:rFonts w:ascii="Times New Roman" w:eastAsiaTheme="minorEastAsia" w:hAnsi="Times New Roman" w:cs="Times New Roman"/>
          <w:noProof/>
          <w:sz w:val="32"/>
          <w:szCs w:val="32"/>
        </w:rPr>
        <w:drawing>
          <wp:inline distT="0" distB="0" distL="0" distR="0" wp14:anchorId="579B5719" wp14:editId="702F0228">
            <wp:extent cx="1981200" cy="647700"/>
            <wp:effectExtent l="0" t="0" r="0" b="0"/>
            <wp:docPr id="1376028653" name="Picture 1" descr="A red sig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28653" name="Picture 1" descr="A red sign with yellow text&#10;&#10;AI-generated content may be incorrect."/>
                    <pic:cNvPicPr/>
                  </pic:nvPicPr>
                  <pic:blipFill>
                    <a:blip r:embed="rId57"/>
                    <a:stretch>
                      <a:fillRect/>
                    </a:stretch>
                  </pic:blipFill>
                  <pic:spPr>
                    <a:xfrm>
                      <a:off x="0" y="0"/>
                      <a:ext cx="1983265" cy="648375"/>
                    </a:xfrm>
                    <a:prstGeom prst="rect">
                      <a:avLst/>
                    </a:prstGeom>
                  </pic:spPr>
                </pic:pic>
              </a:graphicData>
            </a:graphic>
          </wp:inline>
        </w:drawing>
      </w:r>
      <w:r w:rsidR="00DC4482" w:rsidRPr="00DC4482">
        <w:rPr>
          <w:rFonts w:ascii="Times New Roman" w:eastAsiaTheme="minorEastAsia" w:hAnsi="Times New Roman" w:cs="Times New Roman"/>
          <w:noProof/>
          <w:sz w:val="32"/>
          <w:szCs w:val="32"/>
        </w:rPr>
        <w:drawing>
          <wp:inline distT="0" distB="0" distL="0" distR="0" wp14:anchorId="62DFA149" wp14:editId="5A5D6A58">
            <wp:extent cx="3991532" cy="600159"/>
            <wp:effectExtent l="0" t="0" r="0" b="9525"/>
            <wp:docPr id="122019954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99542" name="Picture 1" descr="A black text on a white background&#10;&#10;AI-generated content may be incorrect."/>
                    <pic:cNvPicPr/>
                  </pic:nvPicPr>
                  <pic:blipFill>
                    <a:blip r:embed="rId58"/>
                    <a:stretch>
                      <a:fillRect/>
                    </a:stretch>
                  </pic:blipFill>
                  <pic:spPr>
                    <a:xfrm>
                      <a:off x="0" y="0"/>
                      <a:ext cx="3991532" cy="600159"/>
                    </a:xfrm>
                    <a:prstGeom prst="rect">
                      <a:avLst/>
                    </a:prstGeom>
                  </pic:spPr>
                </pic:pic>
              </a:graphicData>
            </a:graphic>
          </wp:inline>
        </w:drawing>
      </w:r>
    </w:p>
    <w:p w14:paraId="59D9D6F2" w14:textId="2C3FAB68" w:rsidR="00D5040A" w:rsidRDefault="006130B5" w:rsidP="00D5040A">
      <w:r w:rsidRPr="00E352BF">
        <w:rPr>
          <w:noProof/>
        </w:rPr>
        <w:drawing>
          <wp:inline distT="0" distB="0" distL="0" distR="0" wp14:anchorId="5E6563F3" wp14:editId="00210798">
            <wp:extent cx="1597660" cy="639064"/>
            <wp:effectExtent l="0" t="0" r="2540" b="8890"/>
            <wp:docPr id="1543835675" name="Picture 1" descr="A red sig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35675" name="Picture 1" descr="A red sign with yellow text&#10;&#10;AI-generated content may be incorrect."/>
                    <pic:cNvPicPr/>
                  </pic:nvPicPr>
                  <pic:blipFill>
                    <a:blip r:embed="rId59"/>
                    <a:stretch>
                      <a:fillRect/>
                    </a:stretch>
                  </pic:blipFill>
                  <pic:spPr>
                    <a:xfrm>
                      <a:off x="0" y="0"/>
                      <a:ext cx="1598518" cy="639407"/>
                    </a:xfrm>
                    <a:prstGeom prst="rect">
                      <a:avLst/>
                    </a:prstGeom>
                  </pic:spPr>
                </pic:pic>
              </a:graphicData>
            </a:graphic>
          </wp:inline>
        </w:drawing>
      </w:r>
      <w:r w:rsidRPr="008E7EFA">
        <w:rPr>
          <w:rFonts w:hint="eastAsia"/>
        </w:rPr>
        <w:t xml:space="preserve"> </w:t>
      </w:r>
    </w:p>
    <w:p w14:paraId="41C71759" w14:textId="219F8794" w:rsidR="00306688" w:rsidRPr="002C543C" w:rsidRDefault="00D5040A" w:rsidP="00306688">
      <w:pPr>
        <w:pStyle w:val="Heading3"/>
      </w:pPr>
      <w:bookmarkStart w:id="29" w:name="_Toc195282880"/>
      <w:r w:rsidRPr="00192262">
        <w:rPr>
          <w:rFonts w:ascii="Times New Roman" w:eastAsiaTheme="minorEastAsia" w:hAnsi="Times New Roman" w:cs="Times New Roman"/>
          <w:noProof/>
          <w:sz w:val="32"/>
          <w:szCs w:val="32"/>
        </w:rPr>
        <mc:AlternateContent>
          <mc:Choice Requires="wps">
            <w:drawing>
              <wp:anchor distT="45720" distB="45720" distL="114300" distR="114300" simplePos="0" relativeHeight="251658382" behindDoc="0" locked="0" layoutInCell="1" allowOverlap="1" wp14:anchorId="39295AFD" wp14:editId="0B98DB0C">
                <wp:simplePos x="0" y="0"/>
                <wp:positionH relativeFrom="margin">
                  <wp:align>right</wp:align>
                </wp:positionH>
                <wp:positionV relativeFrom="paragraph">
                  <wp:posOffset>509270</wp:posOffset>
                </wp:positionV>
                <wp:extent cx="6619875" cy="1466850"/>
                <wp:effectExtent l="0" t="0" r="28575" b="19050"/>
                <wp:wrapSquare wrapText="bothSides"/>
                <wp:docPr id="1672770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66850"/>
                        </a:xfrm>
                        <a:prstGeom prst="rect">
                          <a:avLst/>
                        </a:prstGeom>
                        <a:solidFill>
                          <a:srgbClr val="FFFFFF"/>
                        </a:solidFill>
                        <a:ln w="9525">
                          <a:solidFill>
                            <a:srgbClr val="000000"/>
                          </a:solidFill>
                          <a:miter lim="800000"/>
                          <a:headEnd/>
                          <a:tailEnd/>
                        </a:ln>
                      </wps:spPr>
                      <wps:txbx>
                        <w:txbxContent>
                          <w:p w14:paraId="4406E8D7" w14:textId="77777777" w:rsidR="006130B5" w:rsidRDefault="006130B5">
                            <w:r w:rsidRPr="00336D0A">
                              <w:rPr>
                                <w:rFonts w:eastAsiaTheme="minorEastAsia"/>
                                <w:sz w:val="32"/>
                                <w:szCs w:val="32"/>
                              </w:rPr>
                              <w:t>When user clicks this button,</w:t>
                            </w:r>
                            <w:r w:rsidRPr="00DE36F1">
                              <w:rPr>
                                <w:rFonts w:hint="eastAsia"/>
                              </w:rPr>
                              <w:t xml:space="preserve"> </w:t>
                            </w:r>
                            <w:r w:rsidRPr="00DE36F1">
                              <w:rPr>
                                <w:rFonts w:eastAsiaTheme="minorEastAsia" w:hint="eastAsia"/>
                                <w:sz w:val="32"/>
                                <w:szCs w:val="32"/>
                              </w:rPr>
                              <w:t xml:space="preserve">the SQL will joins six critical business tables (Customer </w:t>
                            </w:r>
                            <w:r w:rsidRPr="00DE36F1">
                              <w:rPr>
                                <w:rFonts w:eastAsiaTheme="minorEastAsia" w:hint="eastAsia"/>
                                <w:sz w:val="32"/>
                                <w:szCs w:val="32"/>
                              </w:rPr>
                              <w:t>→</w:t>
                            </w:r>
                            <w:r w:rsidRPr="00DE36F1">
                              <w:rPr>
                                <w:rFonts w:eastAsiaTheme="minorEastAsia" w:hint="eastAsia"/>
                                <w:sz w:val="32"/>
                                <w:szCs w:val="32"/>
                              </w:rPr>
                              <w:t xml:space="preserve"> Order </w:t>
                            </w:r>
                            <w:r w:rsidRPr="00DE36F1">
                              <w:rPr>
                                <w:rFonts w:eastAsiaTheme="minorEastAsia" w:hint="eastAsia"/>
                                <w:sz w:val="32"/>
                                <w:szCs w:val="32"/>
                              </w:rPr>
                              <w:t>→</w:t>
                            </w:r>
                            <w:r w:rsidRPr="00DE36F1">
                              <w:rPr>
                                <w:rFonts w:eastAsiaTheme="minorEastAsia" w:hint="eastAsia"/>
                                <w:sz w:val="32"/>
                                <w:szCs w:val="32"/>
                              </w:rPr>
                              <w:t xml:space="preserve"> Product_Order </w:t>
                            </w:r>
                            <w:r w:rsidRPr="00DE36F1">
                              <w:rPr>
                                <w:rFonts w:eastAsiaTheme="minorEastAsia" w:hint="eastAsia"/>
                                <w:sz w:val="32"/>
                                <w:szCs w:val="32"/>
                              </w:rPr>
                              <w:t>→</w:t>
                            </w:r>
                            <w:r w:rsidRPr="00DE36F1">
                              <w:rPr>
                                <w:rFonts w:eastAsiaTheme="minorEastAsia" w:hint="eastAsia"/>
                                <w:sz w:val="32"/>
                                <w:szCs w:val="32"/>
                              </w:rPr>
                              <w:t xml:space="preserve"> Products </w:t>
                            </w:r>
                            <w:r w:rsidRPr="00DE36F1">
                              <w:rPr>
                                <w:rFonts w:eastAsiaTheme="minorEastAsia" w:hint="eastAsia"/>
                                <w:sz w:val="32"/>
                                <w:szCs w:val="32"/>
                              </w:rPr>
                              <w:t>→</w:t>
                            </w:r>
                            <w:r w:rsidRPr="00DE36F1">
                              <w:rPr>
                                <w:rFonts w:eastAsiaTheme="minorEastAsia" w:hint="eastAsia"/>
                                <w:sz w:val="32"/>
                                <w:szCs w:val="32"/>
                              </w:rPr>
                              <w:t xml:space="preserve"> Category </w:t>
                            </w:r>
                            <w:r w:rsidRPr="00DE36F1">
                              <w:rPr>
                                <w:rFonts w:eastAsiaTheme="minorEastAsia" w:hint="eastAsia"/>
                                <w:sz w:val="32"/>
                                <w:szCs w:val="32"/>
                              </w:rPr>
                              <w:t>→</w:t>
                            </w:r>
                            <w:r w:rsidRPr="00DE36F1">
                              <w:rPr>
                                <w:rFonts w:eastAsiaTheme="minorEastAsia" w:hint="eastAsia"/>
                                <w:sz w:val="32"/>
                                <w:szCs w:val="32"/>
                              </w:rPr>
                              <w:t xml:space="preserve"> Location) identity customer(SELECT *) to what they bought,Product classifications and Where items were shipped. it can use for customer be havior analysis, Customer can see which product is puplour. The result is shown like this</w:t>
                            </w:r>
                            <w:r w:rsidRPr="00DE36F1">
                              <w:rPr>
                                <w:rFonts w:eastAsiaTheme="minorEastAsia" w:hint="eastAsia"/>
                                <w:sz w:val="32"/>
                                <w:szCs w:val="32"/>
                              </w:rPr>
                              <w:t>↓</w:t>
                            </w:r>
                            <w:r>
                              <w:rPr>
                                <w:rFonts w:eastAsiaTheme="minorEastAsia" w:hint="eastAsia"/>
                                <w:sz w:val="32"/>
                                <w:szCs w:val="32"/>
                              </w:rPr>
                              <w:t xml:space="preserve"> </w:t>
                            </w:r>
                          </w:p>
                          <w:p w14:paraId="581F67BB" w14:textId="23A42E8C" w:rsidR="006130B5" w:rsidRPr="003C4D58" w:rsidRDefault="006130B5">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95AFD" id="_x0000_s1045" type="#_x0000_t202" style="position:absolute;margin-left:470.05pt;margin-top:40.1pt;width:521.25pt;height:115.5pt;z-index:25165838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">
                <v:textbox>
                  <w:txbxContent>
                    <w:p w14:paraId="4406E8D7" w14:textId="77777777" w:rsidR="006130B5" w:rsidRDefault="006130B5">
                      <w:r w:rsidRPr="00336D0A">
                        <w:rPr>
                          <w:rFonts w:eastAsiaTheme="minorEastAsia"/>
                          <w:sz w:val="32"/>
                          <w:szCs w:val="32"/>
                        </w:rPr>
                        <w:t>When user clicks this button,</w:t>
                      </w:r>
                      <w:r w:rsidRPr="00DE36F1">
                        <w:rPr>
                          <w:rFonts w:hint="eastAsia"/>
                        </w:rPr>
                        <w:t xml:space="preserve"> </w:t>
                      </w:r>
                      <w:r w:rsidRPr="00DE36F1">
                        <w:rPr>
                          <w:rFonts w:eastAsiaTheme="minorEastAsia" w:hint="eastAsia"/>
                          <w:sz w:val="32"/>
                          <w:szCs w:val="32"/>
                        </w:rPr>
                        <w:t xml:space="preserve">the SQL will joins six critical business tables (Customer </w:t>
                      </w:r>
                      <w:r w:rsidRPr="00DE36F1">
                        <w:rPr>
                          <w:rFonts w:eastAsiaTheme="minorEastAsia" w:hint="eastAsia"/>
                          <w:sz w:val="32"/>
                          <w:szCs w:val="32"/>
                        </w:rPr>
                        <w:t>→</w:t>
                      </w:r>
                      <w:r w:rsidRPr="00DE36F1">
                        <w:rPr>
                          <w:rFonts w:eastAsiaTheme="minorEastAsia" w:hint="eastAsia"/>
                          <w:sz w:val="32"/>
                          <w:szCs w:val="32"/>
                        </w:rPr>
                        <w:t xml:space="preserve"> Order </w:t>
                      </w:r>
                      <w:r w:rsidRPr="00DE36F1">
                        <w:rPr>
                          <w:rFonts w:eastAsiaTheme="minorEastAsia" w:hint="eastAsia"/>
                          <w:sz w:val="32"/>
                          <w:szCs w:val="32"/>
                        </w:rPr>
                        <w:t>→</w:t>
                      </w:r>
                      <w:r w:rsidRPr="00DE36F1">
                        <w:rPr>
                          <w:rFonts w:eastAsiaTheme="minorEastAsia" w:hint="eastAsia"/>
                          <w:sz w:val="32"/>
                          <w:szCs w:val="32"/>
                        </w:rPr>
                        <w:t xml:space="preserve"> Product_Order </w:t>
                      </w:r>
                      <w:r w:rsidRPr="00DE36F1">
                        <w:rPr>
                          <w:rFonts w:eastAsiaTheme="minorEastAsia" w:hint="eastAsia"/>
                          <w:sz w:val="32"/>
                          <w:szCs w:val="32"/>
                        </w:rPr>
                        <w:t>→</w:t>
                      </w:r>
                      <w:r w:rsidRPr="00DE36F1">
                        <w:rPr>
                          <w:rFonts w:eastAsiaTheme="minorEastAsia" w:hint="eastAsia"/>
                          <w:sz w:val="32"/>
                          <w:szCs w:val="32"/>
                        </w:rPr>
                        <w:t xml:space="preserve"> Products </w:t>
                      </w:r>
                      <w:r w:rsidRPr="00DE36F1">
                        <w:rPr>
                          <w:rFonts w:eastAsiaTheme="minorEastAsia" w:hint="eastAsia"/>
                          <w:sz w:val="32"/>
                          <w:szCs w:val="32"/>
                        </w:rPr>
                        <w:t>→</w:t>
                      </w:r>
                      <w:r w:rsidRPr="00DE36F1">
                        <w:rPr>
                          <w:rFonts w:eastAsiaTheme="minorEastAsia" w:hint="eastAsia"/>
                          <w:sz w:val="32"/>
                          <w:szCs w:val="32"/>
                        </w:rPr>
                        <w:t xml:space="preserve"> Category </w:t>
                      </w:r>
                      <w:r w:rsidRPr="00DE36F1">
                        <w:rPr>
                          <w:rFonts w:eastAsiaTheme="minorEastAsia" w:hint="eastAsia"/>
                          <w:sz w:val="32"/>
                          <w:szCs w:val="32"/>
                        </w:rPr>
                        <w:t>→</w:t>
                      </w:r>
                      <w:r w:rsidRPr="00DE36F1">
                        <w:rPr>
                          <w:rFonts w:eastAsiaTheme="minorEastAsia" w:hint="eastAsia"/>
                          <w:sz w:val="32"/>
                          <w:szCs w:val="32"/>
                        </w:rPr>
                        <w:t xml:space="preserve"> Location) identity customer(SELECT *) to what they bought,Product classifications and Where items were shipped. it can use for customer be havior analysis, Customer can see which product is puplour. The result is shown like this</w:t>
                      </w:r>
                      <w:r w:rsidRPr="00DE36F1">
                        <w:rPr>
                          <w:rFonts w:eastAsiaTheme="minorEastAsia" w:hint="eastAsia"/>
                          <w:sz w:val="32"/>
                          <w:szCs w:val="32"/>
                        </w:rPr>
                        <w:t>↓</w:t>
                      </w:r>
                      <w:r>
                        <w:rPr>
                          <w:rFonts w:eastAsiaTheme="minorEastAsia" w:hint="eastAsia"/>
                          <w:sz w:val="32"/>
                          <w:szCs w:val="32"/>
                        </w:rPr>
                        <w:t xml:space="preserve"> </w:t>
                      </w:r>
                    </w:p>
                    <w:p w14:paraId="581F67BB" w14:textId="23A42E8C" w:rsidR="006130B5" w:rsidRPr="003C4D58" w:rsidRDefault="006130B5">
                      <w:pPr>
                        <w:rPr>
                          <w:sz w:val="32"/>
                          <w:szCs w:val="32"/>
                        </w:rPr>
                      </w:pPr>
                    </w:p>
                  </w:txbxContent>
                </v:textbox>
                <w10:wrap type="square" anchorx="margin"/>
              </v:shape>
            </w:pict>
          </mc:Fallback>
        </mc:AlternateContent>
      </w:r>
      <w:r w:rsidR="006130B5">
        <w:rPr>
          <w:rFonts w:hint="eastAsia"/>
        </w:rPr>
        <w:t xml:space="preserve">Query name: </w:t>
      </w:r>
      <w:r w:rsidR="006130B5" w:rsidRPr="00B63C89">
        <w:t>ORDER</w:t>
      </w:r>
      <w:bookmarkEnd w:id="29"/>
      <w:r w:rsidR="00306688" w:rsidRPr="00306688">
        <w:rPr>
          <w:rFonts w:hint="eastAsia"/>
        </w:rPr>
        <w:t xml:space="preserve"> </w:t>
      </w:r>
    </w:p>
    <w:p w14:paraId="59C8CCC5" w14:textId="0DD788ED" w:rsidR="00192262" w:rsidRDefault="00192262">
      <w:pPr>
        <w:spacing w:after="200" w:line="276" w:lineRule="auto"/>
        <w:rPr>
          <w:rFonts w:ascii="Times New Roman" w:eastAsiaTheme="minorEastAsia" w:hAnsi="Times New Roman" w:cs="Times New Roman"/>
          <w:sz w:val="32"/>
          <w:szCs w:val="32"/>
        </w:rPr>
      </w:pPr>
      <w:r w:rsidRPr="00192262">
        <w:rPr>
          <w:rFonts w:ascii="Times New Roman" w:eastAsiaTheme="minorEastAsia" w:hAnsi="Times New Roman" w:cs="Times New Roman"/>
          <w:noProof/>
          <w:sz w:val="32"/>
          <w:szCs w:val="32"/>
        </w:rPr>
        <w:drawing>
          <wp:inline distT="0" distB="0" distL="0" distR="0" wp14:anchorId="551D2BD9" wp14:editId="441045E2">
            <wp:extent cx="5765800" cy="1167587"/>
            <wp:effectExtent l="0" t="0" r="6350" b="0"/>
            <wp:docPr id="141923353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3531" name="Picture 1" descr="A screenshot of a computer code&#10;&#10;AI-generated content may be incorrect."/>
                    <pic:cNvPicPr/>
                  </pic:nvPicPr>
                  <pic:blipFill>
                    <a:blip r:embed="rId60"/>
                    <a:stretch>
                      <a:fillRect/>
                    </a:stretch>
                  </pic:blipFill>
                  <pic:spPr>
                    <a:xfrm>
                      <a:off x="0" y="0"/>
                      <a:ext cx="5797936" cy="1174095"/>
                    </a:xfrm>
                    <a:prstGeom prst="rect">
                      <a:avLst/>
                    </a:prstGeom>
                  </pic:spPr>
                </pic:pic>
              </a:graphicData>
            </a:graphic>
          </wp:inline>
        </w:drawing>
      </w:r>
    </w:p>
    <w:p w14:paraId="22A48516" w14:textId="121ED9E3" w:rsidR="00703596" w:rsidRPr="006520FE" w:rsidRDefault="00994E3B" w:rsidP="006520FE">
      <w:pPr>
        <w:spacing w:after="200" w:line="276" w:lineRule="auto"/>
        <w:jc w:val="center"/>
        <w:rPr>
          <w:rStyle w:val="Heading3Char"/>
          <w:rFonts w:ascii="Times New Roman" w:eastAsiaTheme="minorEastAsia" w:hAnsi="Times New Roman" w:cs="Times New Roman"/>
          <w:color w:val="auto"/>
          <w:spacing w:val="0"/>
          <w:sz w:val="32"/>
          <w:szCs w:val="32"/>
        </w:rPr>
      </w:pPr>
      <w:r w:rsidRPr="00994E3B">
        <w:rPr>
          <w:rFonts w:ascii="Times New Roman" w:eastAsiaTheme="minorEastAsia" w:hAnsi="Times New Roman" w:cs="Times New Roman"/>
          <w:noProof/>
          <w:sz w:val="32"/>
          <w:szCs w:val="32"/>
        </w:rPr>
        <w:drawing>
          <wp:inline distT="0" distB="0" distL="0" distR="0" wp14:anchorId="040261D2" wp14:editId="41A69B21">
            <wp:extent cx="3343275" cy="1329372"/>
            <wp:effectExtent l="0" t="0" r="0" b="4445"/>
            <wp:docPr id="1251108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08810" name="Picture 1" descr="A screenshot of a computer&#10;&#10;AI-generated content may be incorrect."/>
                    <pic:cNvPicPr/>
                  </pic:nvPicPr>
                  <pic:blipFill>
                    <a:blip r:embed="rId61"/>
                    <a:stretch>
                      <a:fillRect/>
                    </a:stretch>
                  </pic:blipFill>
                  <pic:spPr>
                    <a:xfrm>
                      <a:off x="0" y="0"/>
                      <a:ext cx="3430008" cy="1363859"/>
                    </a:xfrm>
                    <a:prstGeom prst="rect">
                      <a:avLst/>
                    </a:prstGeom>
                  </pic:spPr>
                </pic:pic>
              </a:graphicData>
            </a:graphic>
          </wp:inline>
        </w:drawing>
      </w:r>
    </w:p>
    <w:p w14:paraId="314E895C" w14:textId="2BC70C33" w:rsidR="00306688" w:rsidRPr="002C543C" w:rsidRDefault="001A70FD" w:rsidP="001A70FD">
      <w:pPr>
        <w:rPr>
          <w:rFonts w:eastAsiaTheme="minorEastAsia"/>
          <w:sz w:val="32"/>
          <w:szCs w:val="32"/>
        </w:rPr>
      </w:pPr>
      <w:r w:rsidRPr="00E35AFA">
        <w:rPr>
          <w:rFonts w:ascii="Times New Roman" w:eastAsiaTheme="minorEastAsia" w:hAnsi="Times New Roman" w:cs="Times New Roman"/>
          <w:noProof/>
          <w:sz w:val="32"/>
          <w:szCs w:val="32"/>
        </w:rPr>
        <w:lastRenderedPageBreak/>
        <mc:AlternateContent>
          <mc:Choice Requires="wps">
            <w:drawing>
              <wp:anchor distT="45720" distB="45720" distL="114300" distR="114300" simplePos="0" relativeHeight="251658286" behindDoc="0" locked="0" layoutInCell="1" allowOverlap="1" wp14:anchorId="1A860BBC" wp14:editId="06D7E429">
                <wp:simplePos x="0" y="0"/>
                <wp:positionH relativeFrom="margin">
                  <wp:posOffset>-172720</wp:posOffset>
                </wp:positionH>
                <wp:positionV relativeFrom="paragraph">
                  <wp:posOffset>731520</wp:posOffset>
                </wp:positionV>
                <wp:extent cx="1770380" cy="359410"/>
                <wp:effectExtent l="0" t="0" r="7620" b="8890"/>
                <wp:wrapSquare wrapText="bothSides"/>
                <wp:docPr id="1704834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380" cy="359410"/>
                        </a:xfrm>
                        <a:prstGeom prst="rect">
                          <a:avLst/>
                        </a:prstGeom>
                        <a:solidFill>
                          <a:srgbClr val="FFFFFF"/>
                        </a:solidFill>
                        <a:ln w="9525">
                          <a:solidFill>
                            <a:srgbClr val="000000"/>
                          </a:solidFill>
                          <a:miter lim="800000"/>
                          <a:headEnd/>
                          <a:tailEnd/>
                        </a:ln>
                      </wps:spPr>
                      <wps:txbx>
                        <w:txbxContent>
                          <w:p w14:paraId="304C164F" w14:textId="44DD2C6B" w:rsidR="00E35AFA" w:rsidRPr="00E35AFA" w:rsidRDefault="00E35AFA">
                            <w:pPr>
                              <w:rPr>
                                <w:rFonts w:eastAsiaTheme="minorEastAsia"/>
                                <w:sz w:val="32"/>
                                <w:szCs w:val="32"/>
                              </w:rPr>
                            </w:pPr>
                            <w:r w:rsidRPr="00E35AFA">
                              <w:rPr>
                                <w:rFonts w:eastAsiaTheme="minorEastAsia" w:hint="eastAsia"/>
                                <w:sz w:val="32"/>
                                <w:szCs w:val="32"/>
                              </w:rPr>
                              <w:t>Example:</w:t>
                            </w:r>
                            <w:r w:rsidR="005615F5">
                              <w:rPr>
                                <w:rFonts w:eastAsiaTheme="minorEastAsia" w:hint="eastAsia"/>
                                <w:sz w:val="32"/>
                                <w:szCs w:val="32"/>
                              </w:rPr>
                              <w:t>2025/1/1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60BBC" id="_x0000_s1046" type="#_x0000_t202" style="position:absolute;margin-left:-13.6pt;margin-top:57.6pt;width:139.4pt;height:28.3pt;z-index:2516582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">
                <v:textbox>
                  <w:txbxContent>
                    <w:p w14:paraId="304C164F" w14:textId="44DD2C6B" w:rsidR="00E35AFA" w:rsidRPr="00E35AFA" w:rsidRDefault="00E35AFA">
                      <w:pPr>
                        <w:rPr>
                          <w:rFonts w:eastAsiaTheme="minorEastAsia"/>
                          <w:sz w:val="32"/>
                          <w:szCs w:val="32"/>
                        </w:rPr>
                      </w:pPr>
                      <w:r w:rsidRPr="00E35AFA">
                        <w:rPr>
                          <w:rFonts w:eastAsiaTheme="minorEastAsia" w:hint="eastAsia"/>
                          <w:sz w:val="32"/>
                          <w:szCs w:val="32"/>
                        </w:rPr>
                        <w:t>Example:</w:t>
                      </w:r>
                      <w:r w:rsidR="005615F5">
                        <w:rPr>
                          <w:rFonts w:eastAsiaTheme="minorEastAsia" w:hint="eastAsia"/>
                          <w:sz w:val="32"/>
                          <w:szCs w:val="32"/>
                        </w:rPr>
                        <w:t>2025/1/1</w:t>
                      </w:r>
                    </w:p>
                  </w:txbxContent>
                </v:textbox>
                <w10:wrap type="square" anchorx="margin"/>
              </v:shape>
            </w:pict>
          </mc:Fallback>
        </mc:AlternateContent>
      </w:r>
      <w:r w:rsidR="00522657">
        <w:rPr>
          <w:rFonts w:ascii="Times New Roman" w:eastAsiaTheme="minorEastAsia" w:hAnsi="Times New Roman" w:cs="Times New Roman"/>
          <w:noProof/>
          <w:sz w:val="32"/>
          <w:szCs w:val="32"/>
        </w:rPr>
        <w:drawing>
          <wp:inline distT="0" distB="0" distL="0" distR="0" wp14:anchorId="57242977" wp14:editId="25C5867F">
            <wp:extent cx="1597801" cy="510540"/>
            <wp:effectExtent l="0" t="0" r="2540" b="3810"/>
            <wp:docPr id="880526091" name="Picture 41" descr="A red sig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26091" name="Picture 41" descr="A red sign with yellow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617707" cy="516900"/>
                    </a:xfrm>
                    <a:prstGeom prst="rect">
                      <a:avLst/>
                    </a:prstGeom>
                  </pic:spPr>
                </pic:pic>
              </a:graphicData>
            </a:graphic>
          </wp:inline>
        </w:drawing>
      </w:r>
      <w:r w:rsidR="00306688" w:rsidRPr="001A70FD">
        <w:rPr>
          <w:rStyle w:val="Heading3Char"/>
          <w:rFonts w:hint="eastAsia"/>
        </w:rPr>
        <w:t>Query name:</w:t>
      </w:r>
      <w:r w:rsidR="00306688" w:rsidRPr="001A70FD">
        <w:rPr>
          <w:rStyle w:val="Heading3Char"/>
        </w:rPr>
        <w:t xml:space="preserve"> find orders which </w:t>
      </w:r>
      <w:r w:rsidR="00782ECC" w:rsidRPr="001A70FD">
        <w:rPr>
          <w:rStyle w:val="Heading3Char"/>
        </w:rPr>
        <w:t xml:space="preserve"> </w:t>
      </w:r>
      <w:r>
        <w:rPr>
          <w:rStyle w:val="Heading3Char"/>
        </w:rPr>
        <w:t xml:space="preserve"> </w:t>
      </w:r>
      <w:r w:rsidR="00306688" w:rsidRPr="001A70FD">
        <w:rPr>
          <w:rStyle w:val="Heading3Char"/>
        </w:rPr>
        <w:t>after than you entered</w:t>
      </w:r>
    </w:p>
    <w:p w14:paraId="4C8E2F31" w14:textId="0E2BBEB9" w:rsidR="0021189F" w:rsidRDefault="003748F1" w:rsidP="001A70FD">
      <w:pPr>
        <w:jc w:val="right"/>
        <w:rPr>
          <w:rFonts w:eastAsiaTheme="minorEastAsia"/>
          <w:sz w:val="32"/>
          <w:szCs w:val="32"/>
        </w:rPr>
      </w:pPr>
      <w:r w:rsidRPr="00FC567D">
        <w:rPr>
          <w:rFonts w:ascii="Times New Roman" w:eastAsiaTheme="minorEastAsia" w:hAnsi="Times New Roman" w:cs="Times New Roman"/>
          <w:noProof/>
          <w:sz w:val="32"/>
          <w:szCs w:val="32"/>
        </w:rPr>
        <mc:AlternateContent>
          <mc:Choice Requires="wps">
            <w:drawing>
              <wp:anchor distT="45720" distB="45720" distL="114300" distR="114300" simplePos="0" relativeHeight="251658332" behindDoc="0" locked="0" layoutInCell="1" allowOverlap="1" wp14:anchorId="7C636D17" wp14:editId="3F40698B">
                <wp:simplePos x="0" y="0"/>
                <wp:positionH relativeFrom="margin">
                  <wp:align>right</wp:align>
                </wp:positionH>
                <wp:positionV relativeFrom="paragraph">
                  <wp:posOffset>974725</wp:posOffset>
                </wp:positionV>
                <wp:extent cx="6623050" cy="1404620"/>
                <wp:effectExtent l="0" t="0" r="25400" b="14605"/>
                <wp:wrapSquare wrapText="bothSides"/>
                <wp:docPr id="1314022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rgbClr val="FFFFFF"/>
                        </a:solidFill>
                        <a:ln w="9525">
                          <a:solidFill>
                            <a:srgbClr val="000000"/>
                          </a:solidFill>
                          <a:miter lim="800000"/>
                          <a:headEnd/>
                          <a:tailEnd/>
                        </a:ln>
                      </wps:spPr>
                      <wps:txbx>
                        <w:txbxContent>
                          <w:p w14:paraId="696A6A36" w14:textId="186DF509" w:rsidR="00FC567D" w:rsidRPr="005864AD" w:rsidRDefault="00FC567D">
                            <w:pPr>
                              <w:rPr>
                                <w:rFonts w:eastAsiaTheme="minorEastAsia"/>
                                <w:sz w:val="32"/>
                                <w:szCs w:val="32"/>
                              </w:rPr>
                            </w:pPr>
                            <w:r w:rsidRPr="00336D0A">
                              <w:rPr>
                                <w:rFonts w:eastAsiaTheme="minorEastAsia"/>
                                <w:sz w:val="32"/>
                                <w:szCs w:val="32"/>
                              </w:rPr>
                              <w:t>When user clicks this button,</w:t>
                            </w:r>
                            <w:r w:rsidR="008730C4">
                              <w:rPr>
                                <w:rFonts w:ascii="Segoe UI" w:eastAsiaTheme="minorEastAsia" w:hAnsi="Segoe UI" w:cs="Segoe UI" w:hint="eastAsia"/>
                                <w:color w:val="404040"/>
                              </w:rPr>
                              <w:t xml:space="preserve"> </w:t>
                            </w:r>
                            <w:r w:rsidR="0022218F">
                              <w:rPr>
                                <w:rFonts w:ascii="Segoe UI" w:eastAsiaTheme="minorEastAsia" w:hAnsi="Segoe UI" w:cs="Segoe UI" w:hint="eastAsia"/>
                                <w:color w:val="404040"/>
                                <w:sz w:val="32"/>
                                <w:szCs w:val="32"/>
                              </w:rPr>
                              <w:t>the SQL will</w:t>
                            </w:r>
                            <w:r w:rsidR="00E003D9" w:rsidRPr="00E003D9">
                              <w:rPr>
                                <w:sz w:val="32"/>
                                <w:szCs w:val="32"/>
                              </w:rPr>
                              <w:t> </w:t>
                            </w:r>
                            <w:r w:rsidR="0022218F" w:rsidRPr="0022218F">
                              <w:rPr>
                                <w:sz w:val="32"/>
                                <w:szCs w:val="32"/>
                              </w:rPr>
                              <w:t>identify</w:t>
                            </w:r>
                            <w:r w:rsidR="00E003D9" w:rsidRPr="0022218F">
                              <w:rPr>
                                <w:sz w:val="32"/>
                                <w:szCs w:val="32"/>
                              </w:rPr>
                              <w:t xml:space="preserve"> customers who have made purchases after a specific date</w:t>
                            </w:r>
                            <w:r w:rsidR="005864AD">
                              <w:rPr>
                                <w:rFonts w:eastAsiaTheme="minorEastAsia" w:hint="eastAsia"/>
                                <w:sz w:val="32"/>
                                <w:szCs w:val="32"/>
                              </w:rPr>
                              <w:t xml:space="preserve">. </w:t>
                            </w:r>
                            <w:r w:rsidR="000510AE" w:rsidRPr="000510AE">
                              <w:rPr>
                                <w:rFonts w:eastAsiaTheme="minorEastAsia"/>
                                <w:sz w:val="32"/>
                                <w:szCs w:val="32"/>
                              </w:rPr>
                              <w:t>([Enter a date...])</w:t>
                            </w:r>
                            <w:r w:rsidR="004D6139">
                              <w:rPr>
                                <w:rFonts w:eastAsiaTheme="minorEastAsia" w:hint="eastAsia"/>
                                <w:sz w:val="32"/>
                                <w:szCs w:val="32"/>
                              </w:rPr>
                              <w:t xml:space="preserve"> is use of user to input the date</w:t>
                            </w:r>
                            <w:r w:rsidR="00F93724">
                              <w:rPr>
                                <w:rFonts w:eastAsiaTheme="minorEastAsia" w:hint="eastAsia"/>
                                <w:sz w:val="32"/>
                                <w:szCs w:val="32"/>
                              </w:rPr>
                              <w:t>.</w:t>
                            </w:r>
                            <w:r w:rsidR="001A4C3E" w:rsidRPr="001A4C3E">
                              <w:rPr>
                                <w:rFonts w:ascii="Segoe UI" w:hAnsi="Segoe UI" w:cs="Segoe UI"/>
                                <w:color w:val="404040"/>
                              </w:rPr>
                              <w:t xml:space="preserve"> </w:t>
                            </w:r>
                            <w:r w:rsidR="001A4C3E" w:rsidRPr="001A4C3E">
                              <w:rPr>
                                <w:rFonts w:eastAsiaTheme="minorEastAsia"/>
                                <w:sz w:val="32"/>
                                <w:szCs w:val="32"/>
                              </w:rPr>
                              <w:t>Sorts results by Order_Date DESC</w:t>
                            </w:r>
                            <w:r w:rsidR="001A4C3E">
                              <w:rPr>
                                <w:rFonts w:eastAsiaTheme="minorEastAsia" w:hint="eastAsia"/>
                                <w:sz w:val="32"/>
                                <w:szCs w:val="32"/>
                              </w:rPr>
                              <w:t xml:space="preserve">, </w:t>
                            </w:r>
                            <w:r w:rsidR="006501EE">
                              <w:rPr>
                                <w:rFonts w:eastAsiaTheme="minorEastAsia" w:hint="eastAsia"/>
                                <w:sz w:val="32"/>
                                <w:szCs w:val="32"/>
                              </w:rPr>
                              <w:t xml:space="preserve">it can use for customer engagement tracking. The result is shown </w:t>
                            </w:r>
                            <w:r w:rsidR="004A6649">
                              <w:rPr>
                                <w:rFonts w:eastAsiaTheme="minorEastAsia" w:hint="eastAsia"/>
                                <w:sz w:val="32"/>
                                <w:szCs w:val="32"/>
                              </w:rPr>
                              <w:t>like this</w:t>
                            </w:r>
                            <w:r w:rsidR="004A6649">
                              <w:rPr>
                                <w:rFonts w:eastAsiaTheme="minorEastAsia" w:cstheme="minorHAnsi"/>
                                <w:sz w:val="32"/>
                                <w:szCs w:val="3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636D17" id="_x0000_s1047" type="#_x0000_t202" style="position:absolute;left:0;text-align:left;margin-left:470.3pt;margin-top:76.75pt;width:521.5pt;height:110.6pt;z-index:2516583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">
                <v:textbox style="mso-fit-shape-to-text:t">
                  <w:txbxContent>
                    <w:p w14:paraId="696A6A36" w14:textId="186DF509" w:rsidR="00FC567D" w:rsidRPr="005864AD" w:rsidRDefault="00FC567D">
                      <w:pPr>
                        <w:rPr>
                          <w:rFonts w:eastAsiaTheme="minorEastAsia"/>
                          <w:sz w:val="32"/>
                          <w:szCs w:val="32"/>
                        </w:rPr>
                      </w:pPr>
                      <w:r w:rsidRPr="00336D0A">
                        <w:rPr>
                          <w:rFonts w:eastAsiaTheme="minorEastAsia"/>
                          <w:sz w:val="32"/>
                          <w:szCs w:val="32"/>
                        </w:rPr>
                        <w:t>When user clicks this button,</w:t>
                      </w:r>
                      <w:r w:rsidR="008730C4">
                        <w:rPr>
                          <w:rFonts w:ascii="Segoe UI" w:eastAsiaTheme="minorEastAsia" w:hAnsi="Segoe UI" w:cs="Segoe UI" w:hint="eastAsia"/>
                          <w:color w:val="404040"/>
                        </w:rPr>
                        <w:t xml:space="preserve"> </w:t>
                      </w:r>
                      <w:r w:rsidR="0022218F">
                        <w:rPr>
                          <w:rFonts w:ascii="Segoe UI" w:eastAsiaTheme="minorEastAsia" w:hAnsi="Segoe UI" w:cs="Segoe UI" w:hint="eastAsia"/>
                          <w:color w:val="404040"/>
                          <w:sz w:val="32"/>
                          <w:szCs w:val="32"/>
                        </w:rPr>
                        <w:t>the SQL will</w:t>
                      </w:r>
                      <w:r w:rsidR="00E003D9" w:rsidRPr="00E003D9">
                        <w:rPr>
                          <w:sz w:val="32"/>
                          <w:szCs w:val="32"/>
                        </w:rPr>
                        <w:t> </w:t>
                      </w:r>
                      <w:r w:rsidR="0022218F" w:rsidRPr="0022218F">
                        <w:rPr>
                          <w:sz w:val="32"/>
                          <w:szCs w:val="32"/>
                        </w:rPr>
                        <w:t>identify</w:t>
                      </w:r>
                      <w:r w:rsidR="00E003D9" w:rsidRPr="0022218F">
                        <w:rPr>
                          <w:sz w:val="32"/>
                          <w:szCs w:val="32"/>
                        </w:rPr>
                        <w:t xml:space="preserve"> customers who have made purchases after a specific date</w:t>
                      </w:r>
                      <w:r w:rsidR="005864AD">
                        <w:rPr>
                          <w:rFonts w:eastAsiaTheme="minorEastAsia" w:hint="eastAsia"/>
                          <w:sz w:val="32"/>
                          <w:szCs w:val="32"/>
                        </w:rPr>
                        <w:t xml:space="preserve">. </w:t>
                      </w:r>
                      <w:r w:rsidR="000510AE" w:rsidRPr="000510AE">
                        <w:rPr>
                          <w:rFonts w:eastAsiaTheme="minorEastAsia"/>
                          <w:sz w:val="32"/>
                          <w:szCs w:val="32"/>
                        </w:rPr>
                        <w:t>([Enter a date...])</w:t>
                      </w:r>
                      <w:r w:rsidR="004D6139">
                        <w:rPr>
                          <w:rFonts w:eastAsiaTheme="minorEastAsia" w:hint="eastAsia"/>
                          <w:sz w:val="32"/>
                          <w:szCs w:val="32"/>
                        </w:rPr>
                        <w:t xml:space="preserve"> is use of user to input the date</w:t>
                      </w:r>
                      <w:r w:rsidR="00F93724">
                        <w:rPr>
                          <w:rFonts w:eastAsiaTheme="minorEastAsia" w:hint="eastAsia"/>
                          <w:sz w:val="32"/>
                          <w:szCs w:val="32"/>
                        </w:rPr>
                        <w:t>.</w:t>
                      </w:r>
                      <w:r w:rsidR="001A4C3E" w:rsidRPr="001A4C3E">
                        <w:rPr>
                          <w:rFonts w:ascii="Segoe UI" w:hAnsi="Segoe UI" w:cs="Segoe UI"/>
                          <w:color w:val="404040"/>
                        </w:rPr>
                        <w:t xml:space="preserve"> </w:t>
                      </w:r>
                      <w:r w:rsidR="001A4C3E" w:rsidRPr="001A4C3E">
                        <w:rPr>
                          <w:rFonts w:eastAsiaTheme="minorEastAsia"/>
                          <w:sz w:val="32"/>
                          <w:szCs w:val="32"/>
                        </w:rPr>
                        <w:t>Sorts results by Order_Date DESC</w:t>
                      </w:r>
                      <w:r w:rsidR="001A4C3E">
                        <w:rPr>
                          <w:rFonts w:eastAsiaTheme="minorEastAsia" w:hint="eastAsia"/>
                          <w:sz w:val="32"/>
                          <w:szCs w:val="32"/>
                        </w:rPr>
                        <w:t xml:space="preserve">, </w:t>
                      </w:r>
                      <w:r w:rsidR="006501EE">
                        <w:rPr>
                          <w:rFonts w:eastAsiaTheme="minorEastAsia" w:hint="eastAsia"/>
                          <w:sz w:val="32"/>
                          <w:szCs w:val="32"/>
                        </w:rPr>
                        <w:t xml:space="preserve">it can use for customer engagement tracking. The result is shown </w:t>
                      </w:r>
                      <w:r w:rsidR="004A6649">
                        <w:rPr>
                          <w:rFonts w:eastAsiaTheme="minorEastAsia" w:hint="eastAsia"/>
                          <w:sz w:val="32"/>
                          <w:szCs w:val="32"/>
                        </w:rPr>
                        <w:t>like this</w:t>
                      </w:r>
                      <w:r w:rsidR="004A6649">
                        <w:rPr>
                          <w:rFonts w:eastAsiaTheme="minorEastAsia" w:cstheme="minorHAnsi"/>
                          <w:sz w:val="32"/>
                          <w:szCs w:val="32"/>
                        </w:rPr>
                        <w:t>↓</w:t>
                      </w:r>
                    </w:p>
                  </w:txbxContent>
                </v:textbox>
                <w10:wrap type="square" anchorx="margin"/>
              </v:shape>
            </w:pict>
          </mc:Fallback>
        </mc:AlternateContent>
      </w:r>
      <w:r w:rsidR="0051225A" w:rsidRPr="0051225A">
        <w:rPr>
          <w:rFonts w:ascii="Times New Roman" w:eastAsiaTheme="minorEastAsia" w:hAnsi="Times New Roman" w:cs="Times New Roman"/>
          <w:noProof/>
          <w:sz w:val="32"/>
          <w:szCs w:val="32"/>
        </w:rPr>
        <w:drawing>
          <wp:inline distT="0" distB="0" distL="0" distR="0" wp14:anchorId="443ED6C1" wp14:editId="77D0607B">
            <wp:extent cx="2381885" cy="922020"/>
            <wp:effectExtent l="0" t="0" r="0" b="0"/>
            <wp:docPr id="663684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84837" name="Picture 1" descr="A screenshot of a computer&#10;&#10;AI-generated content may be incorrect."/>
                    <pic:cNvPicPr/>
                  </pic:nvPicPr>
                  <pic:blipFill>
                    <a:blip r:embed="rId63"/>
                    <a:stretch>
                      <a:fillRect/>
                    </a:stretch>
                  </pic:blipFill>
                  <pic:spPr>
                    <a:xfrm>
                      <a:off x="0" y="0"/>
                      <a:ext cx="2382358" cy="922203"/>
                    </a:xfrm>
                    <a:prstGeom prst="rect">
                      <a:avLst/>
                    </a:prstGeom>
                  </pic:spPr>
                </pic:pic>
              </a:graphicData>
            </a:graphic>
          </wp:inline>
        </w:drawing>
      </w:r>
      <w:r w:rsidR="00E35AFA" w:rsidRPr="00E35AFA">
        <w:rPr>
          <w:rFonts w:ascii="Times New Roman" w:eastAsiaTheme="minorEastAsia" w:hAnsi="Times New Roman" w:cs="Times New Roman"/>
          <w:noProof/>
          <w:sz w:val="32"/>
          <w:szCs w:val="32"/>
        </w:rPr>
        <w:drawing>
          <wp:inline distT="0" distB="0" distL="0" distR="0" wp14:anchorId="4B364606" wp14:editId="77D077AA">
            <wp:extent cx="6645910" cy="611505"/>
            <wp:effectExtent l="0" t="0" r="2540" b="0"/>
            <wp:docPr id="2109540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40075" name="Picture 1" descr="A screenshot of a computer&#10;&#10;AI-generated content may be incorrect."/>
                    <pic:cNvPicPr/>
                  </pic:nvPicPr>
                  <pic:blipFill>
                    <a:blip r:embed="rId64"/>
                    <a:stretch>
                      <a:fillRect/>
                    </a:stretch>
                  </pic:blipFill>
                  <pic:spPr>
                    <a:xfrm>
                      <a:off x="0" y="0"/>
                      <a:ext cx="6645910" cy="611505"/>
                    </a:xfrm>
                    <a:prstGeom prst="rect">
                      <a:avLst/>
                    </a:prstGeom>
                  </pic:spPr>
                </pic:pic>
              </a:graphicData>
            </a:graphic>
          </wp:inline>
        </w:drawing>
      </w:r>
    </w:p>
    <w:p w14:paraId="20A107D0" w14:textId="5CA26B36" w:rsidR="00676A3B" w:rsidRPr="00FC60F9" w:rsidRDefault="003748F1" w:rsidP="00FC60F9">
      <w:pPr>
        <w:jc w:val="center"/>
        <w:rPr>
          <w:rFonts w:eastAsiaTheme="minorEastAsia"/>
          <w:sz w:val="32"/>
          <w:szCs w:val="32"/>
        </w:rPr>
      </w:pPr>
      <w:r w:rsidRPr="003748F1">
        <w:rPr>
          <w:rFonts w:eastAsiaTheme="minorEastAsia"/>
          <w:noProof/>
          <w:sz w:val="32"/>
          <w:szCs w:val="32"/>
        </w:rPr>
        <w:drawing>
          <wp:inline distT="0" distB="0" distL="0" distR="0" wp14:anchorId="1A3EBB71" wp14:editId="2DF6C920">
            <wp:extent cx="5779842" cy="4038600"/>
            <wp:effectExtent l="0" t="0" r="0" b="0"/>
            <wp:docPr id="465187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7377" name="Picture 1" descr="A screenshot of a computer&#10;&#10;AI-generated content may be incorrect."/>
                    <pic:cNvPicPr/>
                  </pic:nvPicPr>
                  <pic:blipFill>
                    <a:blip r:embed="rId65"/>
                    <a:stretch>
                      <a:fillRect/>
                    </a:stretch>
                  </pic:blipFill>
                  <pic:spPr>
                    <a:xfrm>
                      <a:off x="0" y="0"/>
                      <a:ext cx="5791446" cy="4046708"/>
                    </a:xfrm>
                    <a:prstGeom prst="rect">
                      <a:avLst/>
                    </a:prstGeom>
                  </pic:spPr>
                </pic:pic>
              </a:graphicData>
            </a:graphic>
          </wp:inline>
        </w:drawing>
      </w:r>
    </w:p>
    <w:p w14:paraId="50E198D6" w14:textId="4C818326" w:rsidR="008E7EFA" w:rsidRPr="008E7EFA" w:rsidRDefault="001A70FD" w:rsidP="001A70FD">
      <w:pPr>
        <w:rPr>
          <w:rFonts w:eastAsiaTheme="minorEastAsia"/>
          <w:sz w:val="32"/>
          <w:szCs w:val="32"/>
        </w:rPr>
      </w:pPr>
      <w:r w:rsidRPr="00A0712C">
        <w:rPr>
          <w:rFonts w:ascii="Times New Roman" w:eastAsiaTheme="minorEastAsia" w:hAnsi="Times New Roman" w:cs="Times New Roman"/>
          <w:noProof/>
          <w:sz w:val="32"/>
          <w:szCs w:val="32"/>
        </w:rPr>
        <w:lastRenderedPageBreak/>
        <mc:AlternateContent>
          <mc:Choice Requires="wps">
            <w:drawing>
              <wp:anchor distT="45720" distB="45720" distL="114300" distR="114300" simplePos="0" relativeHeight="251658296" behindDoc="0" locked="0" layoutInCell="1" allowOverlap="1" wp14:anchorId="4C3A4138" wp14:editId="2C480555">
                <wp:simplePos x="0" y="0"/>
                <wp:positionH relativeFrom="margin">
                  <wp:posOffset>-119380</wp:posOffset>
                </wp:positionH>
                <wp:positionV relativeFrom="paragraph">
                  <wp:posOffset>1680210</wp:posOffset>
                </wp:positionV>
                <wp:extent cx="6629400" cy="1404620"/>
                <wp:effectExtent l="0" t="0" r="19050" b="23495"/>
                <wp:wrapSquare wrapText="bothSides"/>
                <wp:docPr id="416469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76F6030" w14:textId="77777777" w:rsidR="00A0712C" w:rsidRPr="00F20885" w:rsidRDefault="00FC567D">
                            <w:pPr>
                              <w:rPr>
                                <w:rFonts w:eastAsiaTheme="minorEastAsia"/>
                                <w:sz w:val="32"/>
                                <w:szCs w:val="32"/>
                              </w:rPr>
                            </w:pPr>
                            <w:r w:rsidRPr="00336D0A">
                              <w:rPr>
                                <w:rFonts w:eastAsiaTheme="minorEastAsia"/>
                                <w:sz w:val="32"/>
                                <w:szCs w:val="32"/>
                              </w:rPr>
                              <w:t>When user clicks this button,</w:t>
                            </w:r>
                            <w:r w:rsidR="007A71B3" w:rsidRPr="007A71B3">
                              <w:rPr>
                                <w:rFonts w:eastAsiaTheme="minorEastAsia" w:hint="eastAsia"/>
                                <w:sz w:val="32"/>
                                <w:szCs w:val="32"/>
                              </w:rPr>
                              <w:t xml:space="preserve"> </w:t>
                            </w:r>
                            <w:r w:rsidR="00250236">
                              <w:rPr>
                                <w:rFonts w:eastAsiaTheme="minorEastAsia" w:hint="eastAsia"/>
                                <w:sz w:val="32"/>
                                <w:szCs w:val="32"/>
                              </w:rPr>
                              <w:t>it will show two box let user to input the year and month</w:t>
                            </w:r>
                            <w:r w:rsidR="001C01D1" w:rsidRPr="001C01D1">
                              <w:rPr>
                                <w:rFonts w:ascii="Segoe UI" w:hAnsi="Segoe UI" w:cs="Segoe UI"/>
                                <w:color w:val="404040"/>
                              </w:rPr>
                              <w:t xml:space="preserve"> </w:t>
                            </w:r>
                            <w:r w:rsidR="001C01D1" w:rsidRPr="001C01D1">
                              <w:rPr>
                                <w:rFonts w:eastAsiaTheme="minorEastAsia"/>
                                <w:sz w:val="32"/>
                                <w:szCs w:val="32"/>
                              </w:rPr>
                              <w:t>([Enter a year], [Enter a month])</w:t>
                            </w:r>
                            <w:r w:rsidR="00F969FF">
                              <w:rPr>
                                <w:rFonts w:eastAsiaTheme="minorEastAsia" w:hint="eastAsia"/>
                                <w:sz w:val="32"/>
                                <w:szCs w:val="32"/>
                              </w:rPr>
                              <w:t xml:space="preserve"> to </w:t>
                            </w:r>
                            <w:r w:rsidR="00F969FF" w:rsidRPr="00F969FF">
                              <w:rPr>
                                <w:rFonts w:eastAsiaTheme="minorEastAsia"/>
                                <w:sz w:val="32"/>
                                <w:szCs w:val="32"/>
                              </w:rPr>
                              <w:t>performs temporal analysis of orders by filtering for a specific month and year.</w:t>
                            </w:r>
                            <w:r w:rsidR="00F20885">
                              <w:rPr>
                                <w:rFonts w:eastAsiaTheme="minorEastAsia" w:hint="eastAsia"/>
                                <w:sz w:val="32"/>
                                <w:szCs w:val="32"/>
                              </w:rPr>
                              <w:t xml:space="preserve"> It can use for Monthly Performance Analysis. </w:t>
                            </w:r>
                            <w:r w:rsidR="007A71B3">
                              <w:rPr>
                                <w:rFonts w:eastAsiaTheme="minorEastAsia" w:hint="eastAsia"/>
                                <w:sz w:val="32"/>
                                <w:szCs w:val="32"/>
                              </w:rPr>
                              <w:t>The result is shown like this</w:t>
                            </w:r>
                            <w:r w:rsidR="007A71B3">
                              <w:rPr>
                                <w:rFonts w:eastAsiaTheme="minorEastAsia" w:cstheme="minorHAnsi"/>
                                <w:sz w:val="32"/>
                                <w:szCs w:val="3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3A4138" id="_x0000_s1048" type="#_x0000_t202" style="position:absolute;margin-left:-9.4pt;margin-top:132.3pt;width:522pt;height:110.6pt;z-index:251658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">
                <v:textbox style="mso-fit-shape-to-text:t">
                  <w:txbxContent>
                    <w:p w14:paraId="776F6030" w14:textId="77777777" w:rsidR="00A0712C" w:rsidRPr="00F20885" w:rsidRDefault="00FC567D">
                      <w:pPr>
                        <w:rPr>
                          <w:rFonts w:eastAsiaTheme="minorEastAsia"/>
                          <w:sz w:val="32"/>
                          <w:szCs w:val="32"/>
                        </w:rPr>
                      </w:pPr>
                      <w:r w:rsidRPr="00336D0A">
                        <w:rPr>
                          <w:rFonts w:eastAsiaTheme="minorEastAsia"/>
                          <w:sz w:val="32"/>
                          <w:szCs w:val="32"/>
                        </w:rPr>
                        <w:t>When user clicks this button,</w:t>
                      </w:r>
                      <w:r w:rsidR="007A71B3" w:rsidRPr="007A71B3">
                        <w:rPr>
                          <w:rFonts w:eastAsiaTheme="minorEastAsia" w:hint="eastAsia"/>
                          <w:sz w:val="32"/>
                          <w:szCs w:val="32"/>
                        </w:rPr>
                        <w:t xml:space="preserve"> </w:t>
                      </w:r>
                      <w:r w:rsidR="00250236">
                        <w:rPr>
                          <w:rFonts w:eastAsiaTheme="minorEastAsia" w:hint="eastAsia"/>
                          <w:sz w:val="32"/>
                          <w:szCs w:val="32"/>
                        </w:rPr>
                        <w:t>it will show two box let user to input the year and month</w:t>
                      </w:r>
                      <w:r w:rsidR="001C01D1" w:rsidRPr="001C01D1">
                        <w:rPr>
                          <w:rFonts w:ascii="Segoe UI" w:hAnsi="Segoe UI" w:cs="Segoe UI"/>
                          <w:color w:val="404040"/>
                        </w:rPr>
                        <w:t xml:space="preserve"> </w:t>
                      </w:r>
                      <w:r w:rsidR="001C01D1" w:rsidRPr="001C01D1">
                        <w:rPr>
                          <w:rFonts w:eastAsiaTheme="minorEastAsia"/>
                          <w:sz w:val="32"/>
                          <w:szCs w:val="32"/>
                        </w:rPr>
                        <w:t>([Enter a year], [Enter a month])</w:t>
                      </w:r>
                      <w:r w:rsidR="00F969FF">
                        <w:rPr>
                          <w:rFonts w:eastAsiaTheme="minorEastAsia" w:hint="eastAsia"/>
                          <w:sz w:val="32"/>
                          <w:szCs w:val="32"/>
                        </w:rPr>
                        <w:t xml:space="preserve"> to </w:t>
                      </w:r>
                      <w:r w:rsidR="00F969FF" w:rsidRPr="00F969FF">
                        <w:rPr>
                          <w:rFonts w:eastAsiaTheme="minorEastAsia"/>
                          <w:sz w:val="32"/>
                          <w:szCs w:val="32"/>
                        </w:rPr>
                        <w:t>performs temporal analysis of orders by filtering for a specific month and year.</w:t>
                      </w:r>
                      <w:r w:rsidR="00F20885">
                        <w:rPr>
                          <w:rFonts w:eastAsiaTheme="minorEastAsia" w:hint="eastAsia"/>
                          <w:sz w:val="32"/>
                          <w:szCs w:val="32"/>
                        </w:rPr>
                        <w:t xml:space="preserve"> It can use for Monthly Performance Analysis. </w:t>
                      </w:r>
                      <w:r w:rsidR="007A71B3">
                        <w:rPr>
                          <w:rFonts w:eastAsiaTheme="minorEastAsia" w:hint="eastAsia"/>
                          <w:sz w:val="32"/>
                          <w:szCs w:val="32"/>
                        </w:rPr>
                        <w:t>The result is shown like this</w:t>
                      </w:r>
                      <w:r w:rsidR="007A71B3">
                        <w:rPr>
                          <w:rFonts w:eastAsiaTheme="minorEastAsia" w:cstheme="minorHAnsi"/>
                          <w:sz w:val="32"/>
                          <w:szCs w:val="32"/>
                        </w:rPr>
                        <w:t>↓</w:t>
                      </w:r>
                    </w:p>
                  </w:txbxContent>
                </v:textbox>
                <w10:wrap type="square" anchorx="margin"/>
              </v:shape>
            </w:pict>
          </mc:Fallback>
        </mc:AlternateContent>
      </w:r>
      <w:r w:rsidRPr="00F02BFB">
        <w:rPr>
          <w:rFonts w:ascii="Times New Roman" w:eastAsiaTheme="minorEastAsia" w:hAnsi="Times New Roman" w:cs="Times New Roman"/>
          <w:noProof/>
          <w:sz w:val="32"/>
          <w:szCs w:val="32"/>
        </w:rPr>
        <mc:AlternateContent>
          <mc:Choice Requires="wps">
            <w:drawing>
              <wp:anchor distT="45720" distB="45720" distL="114300" distR="114300" simplePos="0" relativeHeight="251658290" behindDoc="0" locked="0" layoutInCell="1" allowOverlap="1" wp14:anchorId="39AD1710" wp14:editId="1722248A">
                <wp:simplePos x="0" y="0"/>
                <wp:positionH relativeFrom="margin">
                  <wp:posOffset>-457200</wp:posOffset>
                </wp:positionH>
                <wp:positionV relativeFrom="paragraph">
                  <wp:posOffset>790575</wp:posOffset>
                </wp:positionV>
                <wp:extent cx="1945005" cy="651510"/>
                <wp:effectExtent l="0" t="0" r="10795" b="8890"/>
                <wp:wrapSquare wrapText="bothSides"/>
                <wp:docPr id="21333206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005" cy="651510"/>
                        </a:xfrm>
                        <a:prstGeom prst="rect">
                          <a:avLst/>
                        </a:prstGeom>
                        <a:solidFill>
                          <a:srgbClr val="FFFFFF"/>
                        </a:solidFill>
                        <a:ln w="9525">
                          <a:solidFill>
                            <a:srgbClr val="000000"/>
                          </a:solidFill>
                          <a:miter lim="800000"/>
                          <a:headEnd/>
                          <a:tailEnd/>
                        </a:ln>
                      </wps:spPr>
                      <wps:txbx>
                        <w:txbxContent>
                          <w:p w14:paraId="1D81174F" w14:textId="64B2B78D" w:rsidR="00F02BFB" w:rsidRPr="00A1699E" w:rsidRDefault="00A1699E">
                            <w:pPr>
                              <w:rPr>
                                <w:rFonts w:eastAsiaTheme="minorEastAsia"/>
                                <w:sz w:val="32"/>
                                <w:szCs w:val="32"/>
                              </w:rPr>
                            </w:pPr>
                            <w:r>
                              <w:rPr>
                                <w:rFonts w:eastAsiaTheme="minorEastAsia" w:hint="eastAsia"/>
                                <w:sz w:val="32"/>
                                <w:szCs w:val="32"/>
                              </w:rPr>
                              <w:t xml:space="preserve">Example: </w:t>
                            </w:r>
                            <w:r w:rsidR="00806B4D">
                              <w:rPr>
                                <w:rFonts w:eastAsiaTheme="minorEastAsia"/>
                                <w:sz w:val="32"/>
                                <w:szCs w:val="32"/>
                              </w:rPr>
                              <w:br/>
                            </w:r>
                            <w:r w:rsidR="00806B4D">
                              <w:rPr>
                                <w:rFonts w:eastAsiaTheme="minorEastAsia" w:hint="eastAsia"/>
                                <w:sz w:val="32"/>
                                <w:szCs w:val="32"/>
                              </w:rPr>
                              <w:t>year=2025, month=1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D1710" id="_x0000_s1049" type="#_x0000_t202" style="position:absolute;margin-left:-36pt;margin-top:62.25pt;width:153.15pt;height:51.3pt;z-index:25165829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">
                <v:textbox>
                  <w:txbxContent>
                    <w:p w14:paraId="1D81174F" w14:textId="64B2B78D" w:rsidR="00F02BFB" w:rsidRPr="00A1699E" w:rsidRDefault="00A1699E">
                      <w:pPr>
                        <w:rPr>
                          <w:rFonts w:eastAsiaTheme="minorEastAsia"/>
                          <w:sz w:val="32"/>
                          <w:szCs w:val="32"/>
                        </w:rPr>
                      </w:pPr>
                      <w:r>
                        <w:rPr>
                          <w:rFonts w:eastAsiaTheme="minorEastAsia" w:hint="eastAsia"/>
                          <w:sz w:val="32"/>
                          <w:szCs w:val="32"/>
                        </w:rPr>
                        <w:t xml:space="preserve">Example: </w:t>
                      </w:r>
                      <w:r w:rsidR="00806B4D">
                        <w:rPr>
                          <w:rFonts w:eastAsiaTheme="minorEastAsia"/>
                          <w:sz w:val="32"/>
                          <w:szCs w:val="32"/>
                        </w:rPr>
                        <w:br/>
                      </w:r>
                      <w:r w:rsidR="00806B4D">
                        <w:rPr>
                          <w:rFonts w:eastAsiaTheme="minorEastAsia" w:hint="eastAsia"/>
                          <w:sz w:val="32"/>
                          <w:szCs w:val="32"/>
                        </w:rPr>
                        <w:t>year=2025, month=1</w:t>
                      </w:r>
                    </w:p>
                  </w:txbxContent>
                </v:textbox>
                <w10:wrap type="square" anchorx="margin"/>
              </v:shape>
            </w:pict>
          </mc:Fallback>
        </mc:AlternateContent>
      </w:r>
      <w:r w:rsidR="0051361E">
        <w:rPr>
          <w:noProof/>
        </w:rPr>
        <w:drawing>
          <wp:inline distT="0" distB="0" distL="0" distR="0" wp14:anchorId="0DD65BA8" wp14:editId="51C66633">
            <wp:extent cx="1559560" cy="574964"/>
            <wp:effectExtent l="0" t="0" r="2540" b="0"/>
            <wp:docPr id="2116233959" name="Picture 47" descr="A red sig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6">
                      <a:extLst>
                        <a:ext uri="{28A0092B-C50C-407E-A947-70E740481C1C}">
                          <a14:useLocalDpi xmlns:a14="http://schemas.microsoft.com/office/drawing/2010/main" val="0"/>
                        </a:ext>
                      </a:extLst>
                    </a:blip>
                    <a:stretch>
                      <a:fillRect/>
                    </a:stretch>
                  </pic:blipFill>
                  <pic:spPr>
                    <a:xfrm>
                      <a:off x="0" y="0"/>
                      <a:ext cx="1595990" cy="588395"/>
                    </a:xfrm>
                    <a:prstGeom prst="rect">
                      <a:avLst/>
                    </a:prstGeom>
                  </pic:spPr>
                </pic:pic>
              </a:graphicData>
            </a:graphic>
          </wp:inline>
        </w:drawing>
      </w:r>
      <w:r w:rsidR="008E7EFA" w:rsidRPr="001A70FD">
        <w:rPr>
          <w:rStyle w:val="Heading3Char"/>
          <w:rFonts w:hint="eastAsia"/>
        </w:rPr>
        <w:t xml:space="preserve">Query name: </w:t>
      </w:r>
      <w:r w:rsidR="008E7EFA" w:rsidRPr="001A70FD">
        <w:rPr>
          <w:rStyle w:val="Heading3Char"/>
        </w:rPr>
        <w:t>Orders Paid with the Payment Method that</w:t>
      </w:r>
      <w:r w:rsidR="008E7EFA" w:rsidRPr="001A70FD">
        <w:rPr>
          <w:rStyle w:val="Heading3Char"/>
          <w:rFonts w:hint="eastAsia"/>
        </w:rPr>
        <w:t xml:space="preserve"> </w:t>
      </w:r>
      <w:r w:rsidR="008E7EFA" w:rsidRPr="001A70FD">
        <w:rPr>
          <w:rStyle w:val="Heading3Char"/>
        </w:rPr>
        <w:t>you inputted</w:t>
      </w:r>
    </w:p>
    <w:p w14:paraId="4E0C6E91" w14:textId="2DABA689" w:rsidR="00CF04D6" w:rsidRDefault="00A34BC8" w:rsidP="00161398">
      <w:pPr>
        <w:spacing w:after="200" w:line="276" w:lineRule="auto"/>
        <w:jc w:val="center"/>
        <w:rPr>
          <w:rFonts w:ascii="Times New Roman" w:eastAsiaTheme="minorEastAsia" w:hAnsi="Times New Roman" w:cs="Times New Roman"/>
          <w:sz w:val="32"/>
          <w:szCs w:val="32"/>
        </w:rPr>
      </w:pPr>
      <w:r w:rsidRPr="00A34BC8">
        <w:rPr>
          <w:rFonts w:ascii="Times New Roman" w:eastAsiaTheme="minorEastAsia" w:hAnsi="Times New Roman" w:cs="Times New Roman"/>
          <w:noProof/>
          <w:sz w:val="32"/>
          <w:szCs w:val="32"/>
        </w:rPr>
        <w:drawing>
          <wp:inline distT="0" distB="0" distL="0" distR="0" wp14:anchorId="55B76513" wp14:editId="756F55C8">
            <wp:extent cx="1921100" cy="1026795"/>
            <wp:effectExtent l="0" t="0" r="3175" b="1905"/>
            <wp:docPr id="9606828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8280" name="Picture 1" descr="A screenshot of a computer error&#10;&#10;AI-generated content may be incorrect."/>
                    <pic:cNvPicPr/>
                  </pic:nvPicPr>
                  <pic:blipFill>
                    <a:blip r:embed="rId67"/>
                    <a:stretch>
                      <a:fillRect/>
                    </a:stretch>
                  </pic:blipFill>
                  <pic:spPr>
                    <a:xfrm>
                      <a:off x="0" y="0"/>
                      <a:ext cx="1926206" cy="1029524"/>
                    </a:xfrm>
                    <a:prstGeom prst="rect">
                      <a:avLst/>
                    </a:prstGeom>
                  </pic:spPr>
                </pic:pic>
              </a:graphicData>
            </a:graphic>
          </wp:inline>
        </w:drawing>
      </w:r>
      <w:r w:rsidR="00F02BFB" w:rsidRPr="00F02BFB">
        <w:rPr>
          <w:rFonts w:ascii="Times New Roman" w:eastAsiaTheme="minorEastAsia" w:hAnsi="Times New Roman" w:cs="Times New Roman"/>
          <w:noProof/>
          <w:sz w:val="32"/>
          <w:szCs w:val="32"/>
        </w:rPr>
        <w:drawing>
          <wp:inline distT="0" distB="0" distL="0" distR="0" wp14:anchorId="06590D76" wp14:editId="7277C43C">
            <wp:extent cx="1931302" cy="1028700"/>
            <wp:effectExtent l="0" t="0" r="0" b="0"/>
            <wp:docPr id="153306050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60502" name="Picture 1" descr="A screenshot of a computer error&#10;&#10;AI-generated content may be incorrect."/>
                    <pic:cNvPicPr/>
                  </pic:nvPicPr>
                  <pic:blipFill>
                    <a:blip r:embed="rId68"/>
                    <a:stretch>
                      <a:fillRect/>
                    </a:stretch>
                  </pic:blipFill>
                  <pic:spPr>
                    <a:xfrm>
                      <a:off x="0" y="0"/>
                      <a:ext cx="1939553" cy="1033095"/>
                    </a:xfrm>
                    <a:prstGeom prst="rect">
                      <a:avLst/>
                    </a:prstGeom>
                  </pic:spPr>
                </pic:pic>
              </a:graphicData>
            </a:graphic>
          </wp:inline>
        </w:drawing>
      </w:r>
      <w:r w:rsidR="00A0712C" w:rsidRPr="00A0712C">
        <w:rPr>
          <w:rFonts w:ascii="Times New Roman" w:eastAsiaTheme="minorEastAsia" w:hAnsi="Times New Roman" w:cs="Times New Roman"/>
          <w:noProof/>
          <w:sz w:val="32"/>
          <w:szCs w:val="32"/>
        </w:rPr>
        <w:drawing>
          <wp:inline distT="0" distB="0" distL="0" distR="0" wp14:anchorId="331ED358" wp14:editId="1A3CDA3A">
            <wp:extent cx="6645910" cy="514350"/>
            <wp:effectExtent l="0" t="0" r="2540" b="0"/>
            <wp:docPr id="893382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82408" name="Picture 1" descr="A screenshot of a computer&#10;&#10;AI-generated content may be incorrect."/>
                    <pic:cNvPicPr/>
                  </pic:nvPicPr>
                  <pic:blipFill>
                    <a:blip r:embed="rId69"/>
                    <a:stretch>
                      <a:fillRect/>
                    </a:stretch>
                  </pic:blipFill>
                  <pic:spPr>
                    <a:xfrm>
                      <a:off x="0" y="0"/>
                      <a:ext cx="6645910" cy="514350"/>
                    </a:xfrm>
                    <a:prstGeom prst="rect">
                      <a:avLst/>
                    </a:prstGeom>
                  </pic:spPr>
                </pic:pic>
              </a:graphicData>
            </a:graphic>
          </wp:inline>
        </w:drawing>
      </w:r>
      <w:r w:rsidR="00161398" w:rsidRPr="00161398">
        <w:rPr>
          <w:rFonts w:ascii="Times New Roman" w:eastAsiaTheme="minorEastAsia" w:hAnsi="Times New Roman" w:cs="Times New Roman"/>
          <w:noProof/>
          <w:sz w:val="32"/>
          <w:szCs w:val="32"/>
        </w:rPr>
        <w:drawing>
          <wp:inline distT="0" distB="0" distL="0" distR="0" wp14:anchorId="2DFB7EAE" wp14:editId="65417967">
            <wp:extent cx="4763165" cy="2514951"/>
            <wp:effectExtent l="0" t="0" r="0" b="0"/>
            <wp:docPr id="1958332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32948" name="Picture 1" descr="A screenshot of a computer&#10;&#10;AI-generated content may be incorrect."/>
                    <pic:cNvPicPr/>
                  </pic:nvPicPr>
                  <pic:blipFill>
                    <a:blip r:embed="rId70"/>
                    <a:stretch>
                      <a:fillRect/>
                    </a:stretch>
                  </pic:blipFill>
                  <pic:spPr>
                    <a:xfrm>
                      <a:off x="0" y="0"/>
                      <a:ext cx="4763165" cy="2514951"/>
                    </a:xfrm>
                    <a:prstGeom prst="rect">
                      <a:avLst/>
                    </a:prstGeom>
                  </pic:spPr>
                </pic:pic>
              </a:graphicData>
            </a:graphic>
          </wp:inline>
        </w:drawing>
      </w:r>
    </w:p>
    <w:p w14:paraId="4029C7DB" w14:textId="77777777" w:rsidR="00300F02" w:rsidRDefault="00300F02" w:rsidP="00300F02">
      <w:pPr>
        <w:rPr>
          <w:rStyle w:val="Heading3Char"/>
        </w:rPr>
      </w:pPr>
      <w:r w:rsidRPr="00753EDE">
        <w:rPr>
          <w:rFonts w:ascii="Times New Roman" w:eastAsiaTheme="minorEastAsia" w:hAnsi="Times New Roman" w:cs="Times New Roman"/>
          <w:noProof/>
          <w:sz w:val="32"/>
          <w:szCs w:val="32"/>
        </w:rPr>
        <w:lastRenderedPageBreak/>
        <mc:AlternateContent>
          <mc:Choice Requires="wps">
            <w:drawing>
              <wp:anchor distT="45720" distB="45720" distL="114300" distR="114300" simplePos="0" relativeHeight="251658298" behindDoc="0" locked="0" layoutInCell="1" allowOverlap="1" wp14:anchorId="493A16A0" wp14:editId="61BAB671">
                <wp:simplePos x="0" y="0"/>
                <wp:positionH relativeFrom="margin">
                  <wp:posOffset>-272415</wp:posOffset>
                </wp:positionH>
                <wp:positionV relativeFrom="paragraph">
                  <wp:posOffset>1624180</wp:posOffset>
                </wp:positionV>
                <wp:extent cx="6629400" cy="1404620"/>
                <wp:effectExtent l="0" t="0" r="19050" b="18415"/>
                <wp:wrapSquare wrapText="bothSides"/>
                <wp:docPr id="610162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3A6CD38" w14:textId="77777777" w:rsidR="00753EDE" w:rsidRPr="003D18CF" w:rsidRDefault="00FC567D">
                            <w:pPr>
                              <w:rPr>
                                <w:rFonts w:eastAsiaTheme="minorEastAsia"/>
                                <w:sz w:val="32"/>
                                <w:szCs w:val="32"/>
                              </w:rPr>
                            </w:pPr>
                            <w:r w:rsidRPr="00336D0A">
                              <w:rPr>
                                <w:rFonts w:eastAsiaTheme="minorEastAsia"/>
                                <w:sz w:val="32"/>
                                <w:szCs w:val="32"/>
                              </w:rPr>
                              <w:t>When user clicks this button,</w:t>
                            </w:r>
                            <w:r w:rsidR="00C51AF1" w:rsidRPr="00C51AF1">
                              <w:rPr>
                                <w:rFonts w:eastAsiaTheme="minorEastAsia" w:hint="eastAsia"/>
                                <w:sz w:val="32"/>
                                <w:szCs w:val="32"/>
                              </w:rPr>
                              <w:t xml:space="preserve"> </w:t>
                            </w:r>
                            <w:r w:rsidR="00FE233E">
                              <w:rPr>
                                <w:rFonts w:eastAsiaTheme="minorEastAsia" w:hint="eastAsia"/>
                                <w:sz w:val="32"/>
                                <w:szCs w:val="32"/>
                              </w:rPr>
                              <w:t xml:space="preserve">it will </w:t>
                            </w:r>
                            <w:r w:rsidR="00FE233E" w:rsidRPr="00FE233E">
                              <w:rPr>
                                <w:rFonts w:eastAsiaTheme="minorEastAsia"/>
                                <w:sz w:val="32"/>
                                <w:szCs w:val="32"/>
                              </w:rPr>
                              <w:t>identify</w:t>
                            </w:r>
                            <w:r w:rsidR="000F1168" w:rsidRPr="00FE233E">
                              <w:rPr>
                                <w:rFonts w:eastAsiaTheme="minorEastAsia"/>
                                <w:sz w:val="32"/>
                                <w:szCs w:val="32"/>
                              </w:rPr>
                              <w:t xml:space="preserve"> customers who made payments </w:t>
                            </w:r>
                            <w:r w:rsidR="000F1168" w:rsidRPr="00EA7A82">
                              <w:rPr>
                                <w:rFonts w:eastAsiaTheme="minorEastAsia"/>
                                <w:sz w:val="32"/>
                                <w:szCs w:val="32"/>
                                <w:highlight w:val="yellow"/>
                              </w:rPr>
                              <w:t>after</w:t>
                            </w:r>
                            <w:r w:rsidR="000F1168" w:rsidRPr="00FE233E">
                              <w:rPr>
                                <w:rFonts w:eastAsiaTheme="minorEastAsia"/>
                                <w:sz w:val="32"/>
                                <w:szCs w:val="32"/>
                              </w:rPr>
                              <w:t xml:space="preserve"> a specified cutoff date</w:t>
                            </w:r>
                            <w:r w:rsidR="003D18CF">
                              <w:rPr>
                                <w:rFonts w:eastAsiaTheme="minorEastAsia" w:hint="eastAsia"/>
                                <w:sz w:val="32"/>
                                <w:szCs w:val="32"/>
                              </w:rPr>
                              <w:t>.</w:t>
                            </w:r>
                            <w:r w:rsidR="003D18CF" w:rsidRPr="003D18CF">
                              <w:t xml:space="preserve"> </w:t>
                            </w:r>
                            <w:r w:rsidR="003D18CF" w:rsidRPr="003D18CF">
                              <w:rPr>
                                <w:rFonts w:eastAsiaTheme="minorEastAsia"/>
                                <w:sz w:val="32"/>
                                <w:szCs w:val="32"/>
                              </w:rPr>
                              <w:t>Uses a dynamic date parameter ([Enter a date...]) to analyze payments after any chosen date</w:t>
                            </w:r>
                            <w:r w:rsidR="003D18CF">
                              <w:rPr>
                                <w:rFonts w:eastAsiaTheme="minorEastAsia" w:hint="eastAsia"/>
                                <w:sz w:val="32"/>
                                <w:szCs w:val="32"/>
                              </w:rPr>
                              <w:t xml:space="preserve">. </w:t>
                            </w:r>
                            <w:r w:rsidR="00C51AF1">
                              <w:rPr>
                                <w:rFonts w:eastAsiaTheme="minorEastAsia" w:hint="eastAsia"/>
                                <w:sz w:val="32"/>
                                <w:szCs w:val="32"/>
                              </w:rPr>
                              <w:t xml:space="preserve">It can use for </w:t>
                            </w:r>
                            <w:r w:rsidR="0060681C" w:rsidRPr="0060681C">
                              <w:rPr>
                                <w:rFonts w:eastAsiaTheme="minorEastAsia"/>
                                <w:sz w:val="32"/>
                                <w:szCs w:val="32"/>
                              </w:rPr>
                              <w:t>Accounts Receivable Analysis</w:t>
                            </w:r>
                            <w:r w:rsidR="00C51AF1">
                              <w:rPr>
                                <w:rFonts w:eastAsiaTheme="minorEastAsia" w:hint="eastAsia"/>
                                <w:sz w:val="32"/>
                                <w:szCs w:val="32"/>
                              </w:rPr>
                              <w:t>.The result is shown like this</w:t>
                            </w:r>
                            <w:r w:rsidR="00C51AF1">
                              <w:rPr>
                                <w:rFonts w:eastAsiaTheme="minorEastAsia" w:cstheme="minorHAnsi"/>
                                <w:sz w:val="32"/>
                                <w:szCs w:val="3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3A16A0" id="_x0000_s1050" type="#_x0000_t202" style="position:absolute;margin-left:-21.45pt;margin-top:127.9pt;width:522pt;height:110.6pt;z-index:25165829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">
                <v:textbox style="mso-fit-shape-to-text:t">
                  <w:txbxContent>
                    <w:p w14:paraId="73A6CD38" w14:textId="77777777" w:rsidR="00753EDE" w:rsidRPr="003D18CF" w:rsidRDefault="00FC567D">
                      <w:pPr>
                        <w:rPr>
                          <w:rFonts w:eastAsiaTheme="minorEastAsia"/>
                          <w:sz w:val="32"/>
                          <w:szCs w:val="32"/>
                        </w:rPr>
                      </w:pPr>
                      <w:r w:rsidRPr="00336D0A">
                        <w:rPr>
                          <w:rFonts w:eastAsiaTheme="minorEastAsia"/>
                          <w:sz w:val="32"/>
                          <w:szCs w:val="32"/>
                        </w:rPr>
                        <w:t>When user clicks this button,</w:t>
                      </w:r>
                      <w:r w:rsidR="00C51AF1" w:rsidRPr="00C51AF1">
                        <w:rPr>
                          <w:rFonts w:eastAsiaTheme="minorEastAsia" w:hint="eastAsia"/>
                          <w:sz w:val="32"/>
                          <w:szCs w:val="32"/>
                        </w:rPr>
                        <w:t xml:space="preserve"> </w:t>
                      </w:r>
                      <w:r w:rsidR="00FE233E">
                        <w:rPr>
                          <w:rFonts w:eastAsiaTheme="minorEastAsia" w:hint="eastAsia"/>
                          <w:sz w:val="32"/>
                          <w:szCs w:val="32"/>
                        </w:rPr>
                        <w:t xml:space="preserve">it will </w:t>
                      </w:r>
                      <w:r w:rsidR="00FE233E" w:rsidRPr="00FE233E">
                        <w:rPr>
                          <w:rFonts w:eastAsiaTheme="minorEastAsia"/>
                          <w:sz w:val="32"/>
                          <w:szCs w:val="32"/>
                        </w:rPr>
                        <w:t>identify</w:t>
                      </w:r>
                      <w:r w:rsidR="000F1168" w:rsidRPr="00FE233E">
                        <w:rPr>
                          <w:rFonts w:eastAsiaTheme="minorEastAsia"/>
                          <w:sz w:val="32"/>
                          <w:szCs w:val="32"/>
                        </w:rPr>
                        <w:t xml:space="preserve"> customers who made payments </w:t>
                      </w:r>
                      <w:r w:rsidR="000F1168" w:rsidRPr="00EA7A82">
                        <w:rPr>
                          <w:rFonts w:eastAsiaTheme="minorEastAsia"/>
                          <w:sz w:val="32"/>
                          <w:szCs w:val="32"/>
                          <w:highlight w:val="yellow"/>
                        </w:rPr>
                        <w:t>after</w:t>
                      </w:r>
                      <w:r w:rsidR="000F1168" w:rsidRPr="00FE233E">
                        <w:rPr>
                          <w:rFonts w:eastAsiaTheme="minorEastAsia"/>
                          <w:sz w:val="32"/>
                          <w:szCs w:val="32"/>
                        </w:rPr>
                        <w:t xml:space="preserve"> a specified cutoff date</w:t>
                      </w:r>
                      <w:r w:rsidR="003D18CF">
                        <w:rPr>
                          <w:rFonts w:eastAsiaTheme="minorEastAsia" w:hint="eastAsia"/>
                          <w:sz w:val="32"/>
                          <w:szCs w:val="32"/>
                        </w:rPr>
                        <w:t>.</w:t>
                      </w:r>
                      <w:r w:rsidR="003D18CF" w:rsidRPr="003D18CF">
                        <w:t xml:space="preserve"> </w:t>
                      </w:r>
                      <w:r w:rsidR="003D18CF" w:rsidRPr="003D18CF">
                        <w:rPr>
                          <w:rFonts w:eastAsiaTheme="minorEastAsia"/>
                          <w:sz w:val="32"/>
                          <w:szCs w:val="32"/>
                        </w:rPr>
                        <w:t>Uses a dynamic date parameter ([Enter a date...]) to analyze payments after any chosen date</w:t>
                      </w:r>
                      <w:r w:rsidR="003D18CF">
                        <w:rPr>
                          <w:rFonts w:eastAsiaTheme="minorEastAsia" w:hint="eastAsia"/>
                          <w:sz w:val="32"/>
                          <w:szCs w:val="32"/>
                        </w:rPr>
                        <w:t xml:space="preserve">. </w:t>
                      </w:r>
                      <w:r w:rsidR="00C51AF1">
                        <w:rPr>
                          <w:rFonts w:eastAsiaTheme="minorEastAsia" w:hint="eastAsia"/>
                          <w:sz w:val="32"/>
                          <w:szCs w:val="32"/>
                        </w:rPr>
                        <w:t xml:space="preserve">It can use for </w:t>
                      </w:r>
                      <w:r w:rsidR="0060681C" w:rsidRPr="0060681C">
                        <w:rPr>
                          <w:rFonts w:eastAsiaTheme="minorEastAsia"/>
                          <w:sz w:val="32"/>
                          <w:szCs w:val="32"/>
                        </w:rPr>
                        <w:t>Accounts Receivable Analysis</w:t>
                      </w:r>
                      <w:r w:rsidR="00C51AF1">
                        <w:rPr>
                          <w:rFonts w:eastAsiaTheme="minorEastAsia" w:hint="eastAsia"/>
                          <w:sz w:val="32"/>
                          <w:szCs w:val="32"/>
                        </w:rPr>
                        <w:t>.The result is shown like this</w:t>
                      </w:r>
                      <w:r w:rsidR="00C51AF1">
                        <w:rPr>
                          <w:rFonts w:eastAsiaTheme="minorEastAsia" w:cstheme="minorHAnsi"/>
                          <w:sz w:val="32"/>
                          <w:szCs w:val="32"/>
                        </w:rPr>
                        <w:t>↓</w:t>
                      </w:r>
                    </w:p>
                  </w:txbxContent>
                </v:textbox>
                <w10:wrap type="square" anchorx="margin"/>
              </v:shape>
            </w:pict>
          </mc:Fallback>
        </mc:AlternateContent>
      </w:r>
      <w:r w:rsidRPr="00837430">
        <w:rPr>
          <w:rFonts w:ascii="Times New Roman" w:eastAsiaTheme="minorEastAsia" w:hAnsi="Times New Roman" w:cs="Times New Roman"/>
          <w:noProof/>
          <w:sz w:val="32"/>
          <w:szCs w:val="32"/>
        </w:rPr>
        <mc:AlternateContent>
          <mc:Choice Requires="wps">
            <w:drawing>
              <wp:anchor distT="45720" distB="45720" distL="114300" distR="114300" simplePos="0" relativeHeight="251658297" behindDoc="0" locked="0" layoutInCell="1" allowOverlap="1" wp14:anchorId="17F32216" wp14:editId="1DA4108B">
                <wp:simplePos x="0" y="0"/>
                <wp:positionH relativeFrom="margin">
                  <wp:posOffset>-282102</wp:posOffset>
                </wp:positionH>
                <wp:positionV relativeFrom="paragraph">
                  <wp:posOffset>888798</wp:posOffset>
                </wp:positionV>
                <wp:extent cx="1770380" cy="1404620"/>
                <wp:effectExtent l="0" t="0" r="7620" b="10160"/>
                <wp:wrapSquare wrapText="bothSides"/>
                <wp:docPr id="7725218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380" cy="1404620"/>
                        </a:xfrm>
                        <a:prstGeom prst="rect">
                          <a:avLst/>
                        </a:prstGeom>
                        <a:solidFill>
                          <a:srgbClr val="FFFFFF"/>
                        </a:solidFill>
                        <a:ln w="9525">
                          <a:solidFill>
                            <a:srgbClr val="000000"/>
                          </a:solidFill>
                          <a:miter lim="800000"/>
                          <a:headEnd/>
                          <a:tailEnd/>
                        </a:ln>
                      </wps:spPr>
                      <wps:txbx>
                        <w:txbxContent>
                          <w:p w14:paraId="08507756" w14:textId="440DFD30" w:rsidR="00837430" w:rsidRPr="00837430" w:rsidRDefault="00837430">
                            <w:pPr>
                              <w:rPr>
                                <w:rFonts w:eastAsiaTheme="minorEastAsia"/>
                                <w:sz w:val="32"/>
                                <w:szCs w:val="32"/>
                              </w:rPr>
                            </w:pPr>
                            <w:r>
                              <w:rPr>
                                <w:rFonts w:eastAsiaTheme="minorEastAsia" w:hint="eastAsia"/>
                                <w:sz w:val="32"/>
                                <w:szCs w:val="32"/>
                              </w:rPr>
                              <w:t xml:space="preserve">Example: </w:t>
                            </w:r>
                            <w:r w:rsidR="003A174D">
                              <w:rPr>
                                <w:rFonts w:eastAsiaTheme="minorEastAsia" w:hint="eastAsia"/>
                                <w:sz w:val="32"/>
                                <w:szCs w:val="32"/>
                              </w:rPr>
                              <w:t>2025/1/1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F32216" id="_x0000_s1051" type="#_x0000_t202" style="position:absolute;margin-left:-22.2pt;margin-top:70pt;width:139.4pt;height:110.6pt;z-index:25165829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">
                <v:textbox style="mso-fit-shape-to-text:t">
                  <w:txbxContent>
                    <w:p w14:paraId="08507756" w14:textId="440DFD30" w:rsidR="00837430" w:rsidRPr="00837430" w:rsidRDefault="00837430">
                      <w:pPr>
                        <w:rPr>
                          <w:rFonts w:eastAsiaTheme="minorEastAsia"/>
                          <w:sz w:val="32"/>
                          <w:szCs w:val="32"/>
                        </w:rPr>
                      </w:pPr>
                      <w:r>
                        <w:rPr>
                          <w:rFonts w:eastAsiaTheme="minorEastAsia" w:hint="eastAsia"/>
                          <w:sz w:val="32"/>
                          <w:szCs w:val="32"/>
                        </w:rPr>
                        <w:t xml:space="preserve">Example: </w:t>
                      </w:r>
                      <w:r w:rsidR="003A174D">
                        <w:rPr>
                          <w:rFonts w:eastAsiaTheme="minorEastAsia" w:hint="eastAsia"/>
                          <w:sz w:val="32"/>
                          <w:szCs w:val="32"/>
                        </w:rPr>
                        <w:t>2025/1/1</w:t>
                      </w:r>
                    </w:p>
                  </w:txbxContent>
                </v:textbox>
                <w10:wrap type="square" anchorx="margin"/>
              </v:shape>
            </w:pict>
          </mc:Fallback>
        </mc:AlternateContent>
      </w:r>
      <w:r w:rsidR="0051361E">
        <w:rPr>
          <w:rFonts w:ascii="Times New Roman" w:eastAsiaTheme="minorEastAsia" w:hAnsi="Times New Roman" w:cs="Times New Roman"/>
          <w:noProof/>
          <w:sz w:val="32"/>
          <w:szCs w:val="32"/>
        </w:rPr>
        <w:drawing>
          <wp:inline distT="0" distB="0" distL="0" distR="0" wp14:anchorId="234F3389" wp14:editId="3FA521F8">
            <wp:extent cx="1552332" cy="556260"/>
            <wp:effectExtent l="0" t="0" r="0" b="0"/>
            <wp:docPr id="685356508" name="Picture 42" descr="A red sig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56508" name="Picture 42" descr="A red sign with yellow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580190" cy="566243"/>
                    </a:xfrm>
                    <a:prstGeom prst="rect">
                      <a:avLst/>
                    </a:prstGeom>
                  </pic:spPr>
                </pic:pic>
              </a:graphicData>
            </a:graphic>
          </wp:inline>
        </w:drawing>
      </w:r>
      <w:r w:rsidRPr="00300F02">
        <w:rPr>
          <w:rFonts w:eastAsiaTheme="minorEastAsia" w:hint="eastAsia"/>
          <w:sz w:val="32"/>
          <w:szCs w:val="32"/>
        </w:rPr>
        <w:t xml:space="preserve"> </w:t>
      </w:r>
      <w:r w:rsidRPr="00300F02">
        <w:rPr>
          <w:rStyle w:val="Heading3Char"/>
          <w:rFonts w:hint="eastAsia"/>
        </w:rPr>
        <w:t>Query name:</w:t>
      </w:r>
      <w:r w:rsidRPr="00300F02">
        <w:rPr>
          <w:rStyle w:val="Heading3Char"/>
        </w:rPr>
        <w:t xml:space="preserve"> find orders which payment date after than you entered</w:t>
      </w:r>
    </w:p>
    <w:p w14:paraId="57A6BA41" w14:textId="28CB68F3" w:rsidR="00300F02" w:rsidRPr="002C543C" w:rsidRDefault="00300F02" w:rsidP="00300F02">
      <w:pPr>
        <w:rPr>
          <w:rFonts w:eastAsiaTheme="minorEastAsia"/>
          <w:sz w:val="32"/>
          <w:szCs w:val="32"/>
        </w:rPr>
      </w:pPr>
      <w:r w:rsidRPr="00837430">
        <w:rPr>
          <w:rFonts w:ascii="Times New Roman" w:eastAsiaTheme="minorEastAsia" w:hAnsi="Times New Roman" w:cs="Times New Roman"/>
          <w:noProof/>
          <w:sz w:val="32"/>
          <w:szCs w:val="32"/>
        </w:rPr>
        <w:drawing>
          <wp:inline distT="0" distB="0" distL="0" distR="0" wp14:anchorId="47235002" wp14:editId="30C124E2">
            <wp:extent cx="3016674" cy="935355"/>
            <wp:effectExtent l="0" t="0" r="0" b="0"/>
            <wp:docPr id="1804432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1259" name="Picture 1" descr="A screenshot of a computer&#10;&#10;AI-generated content may be incorrect."/>
                    <pic:cNvPicPr/>
                  </pic:nvPicPr>
                  <pic:blipFill>
                    <a:blip r:embed="rId72"/>
                    <a:stretch>
                      <a:fillRect/>
                    </a:stretch>
                  </pic:blipFill>
                  <pic:spPr>
                    <a:xfrm>
                      <a:off x="0" y="0"/>
                      <a:ext cx="3025192" cy="937996"/>
                    </a:xfrm>
                    <a:prstGeom prst="rect">
                      <a:avLst/>
                    </a:prstGeom>
                  </pic:spPr>
                </pic:pic>
              </a:graphicData>
            </a:graphic>
          </wp:inline>
        </w:drawing>
      </w:r>
      <w:r w:rsidRPr="00E2736B">
        <w:rPr>
          <w:rFonts w:ascii="Times New Roman" w:eastAsiaTheme="minorEastAsia" w:hAnsi="Times New Roman" w:cs="Times New Roman"/>
          <w:noProof/>
          <w:sz w:val="32"/>
          <w:szCs w:val="32"/>
        </w:rPr>
        <w:drawing>
          <wp:inline distT="0" distB="0" distL="0" distR="0" wp14:anchorId="1E860D51" wp14:editId="18D0F001">
            <wp:extent cx="6645910" cy="523240"/>
            <wp:effectExtent l="0" t="0" r="0" b="0"/>
            <wp:docPr id="675050911" name="Picture 6750509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50911" name="Picture 675050911" descr="A screenshot of a computer&#10;&#10;Description automatically generated"/>
                    <pic:cNvPicPr/>
                  </pic:nvPicPr>
                  <pic:blipFill>
                    <a:blip r:embed="rId73"/>
                    <a:stretch>
                      <a:fillRect/>
                    </a:stretch>
                  </pic:blipFill>
                  <pic:spPr>
                    <a:xfrm>
                      <a:off x="0" y="0"/>
                      <a:ext cx="6645910" cy="523240"/>
                    </a:xfrm>
                    <a:prstGeom prst="rect">
                      <a:avLst/>
                    </a:prstGeom>
                  </pic:spPr>
                </pic:pic>
              </a:graphicData>
            </a:graphic>
          </wp:inline>
        </w:drawing>
      </w:r>
    </w:p>
    <w:p w14:paraId="2DCEDC2B" w14:textId="4518CC82" w:rsidR="00CF04D6" w:rsidRDefault="003A174D">
      <w:pPr>
        <w:spacing w:after="200" w:line="276" w:lineRule="auto"/>
        <w:rPr>
          <w:rFonts w:ascii="Times New Roman" w:eastAsiaTheme="minorEastAsia" w:hAnsi="Times New Roman" w:cs="Times New Roman"/>
          <w:sz w:val="32"/>
          <w:szCs w:val="32"/>
        </w:rPr>
      </w:pPr>
      <w:r w:rsidRPr="003A174D">
        <w:rPr>
          <w:rFonts w:ascii="Times New Roman" w:eastAsiaTheme="minorEastAsia" w:hAnsi="Times New Roman" w:cs="Times New Roman"/>
          <w:noProof/>
          <w:sz w:val="32"/>
          <w:szCs w:val="32"/>
        </w:rPr>
        <w:drawing>
          <wp:inline distT="0" distB="0" distL="0" distR="0" wp14:anchorId="7D01C35D" wp14:editId="249B93CC">
            <wp:extent cx="5701553" cy="3656719"/>
            <wp:effectExtent l="0" t="0" r="1270" b="1270"/>
            <wp:docPr id="1341571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71536" name="Picture 1" descr="A screenshot of a computer&#10;&#10;AI-generated content may be incorrect."/>
                    <pic:cNvPicPr/>
                  </pic:nvPicPr>
                  <pic:blipFill>
                    <a:blip r:embed="rId74"/>
                    <a:stretch>
                      <a:fillRect/>
                    </a:stretch>
                  </pic:blipFill>
                  <pic:spPr>
                    <a:xfrm>
                      <a:off x="0" y="0"/>
                      <a:ext cx="5771431" cy="3701536"/>
                    </a:xfrm>
                    <a:prstGeom prst="rect">
                      <a:avLst/>
                    </a:prstGeom>
                  </pic:spPr>
                </pic:pic>
              </a:graphicData>
            </a:graphic>
          </wp:inline>
        </w:drawing>
      </w:r>
    </w:p>
    <w:p w14:paraId="368CF0AD" w14:textId="0E9D8A93" w:rsidR="00A1299B" w:rsidRPr="002C543C" w:rsidRDefault="00A1299B" w:rsidP="00A1299B">
      <w:pPr>
        <w:rPr>
          <w:rFonts w:eastAsiaTheme="minorEastAsia"/>
          <w:sz w:val="32"/>
          <w:szCs w:val="32"/>
        </w:rPr>
      </w:pPr>
      <w:r w:rsidRPr="00837430">
        <w:rPr>
          <w:rFonts w:ascii="Times New Roman" w:eastAsiaTheme="minorEastAsia" w:hAnsi="Times New Roman" w:cs="Times New Roman"/>
          <w:noProof/>
          <w:sz w:val="32"/>
          <w:szCs w:val="32"/>
        </w:rPr>
        <w:lastRenderedPageBreak/>
        <mc:AlternateContent>
          <mc:Choice Requires="wps">
            <w:drawing>
              <wp:anchor distT="45720" distB="45720" distL="114300" distR="114300" simplePos="0" relativeHeight="251658299" behindDoc="0" locked="0" layoutInCell="1" allowOverlap="1" wp14:anchorId="2B2DD795" wp14:editId="488BA8BB">
                <wp:simplePos x="0" y="0"/>
                <wp:positionH relativeFrom="margin">
                  <wp:align>left</wp:align>
                </wp:positionH>
                <wp:positionV relativeFrom="paragraph">
                  <wp:posOffset>831850</wp:posOffset>
                </wp:positionV>
                <wp:extent cx="1543685" cy="731520"/>
                <wp:effectExtent l="0" t="0" r="18415" b="11430"/>
                <wp:wrapSquare wrapText="bothSides"/>
                <wp:docPr id="17530949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731520"/>
                        </a:xfrm>
                        <a:prstGeom prst="rect">
                          <a:avLst/>
                        </a:prstGeom>
                        <a:solidFill>
                          <a:srgbClr val="FFFFFF"/>
                        </a:solidFill>
                        <a:ln w="9525">
                          <a:solidFill>
                            <a:srgbClr val="000000"/>
                          </a:solidFill>
                          <a:miter lim="800000"/>
                          <a:headEnd/>
                          <a:tailEnd/>
                        </a:ln>
                      </wps:spPr>
                      <wps:txbx>
                        <w:txbxContent>
                          <w:p w14:paraId="0D307384" w14:textId="77777777" w:rsidR="004C1AEF" w:rsidRPr="00837430" w:rsidRDefault="004C1AEF" w:rsidP="004C1AEF">
                            <w:pPr>
                              <w:rPr>
                                <w:rFonts w:eastAsiaTheme="minorEastAsia"/>
                                <w:sz w:val="32"/>
                                <w:szCs w:val="32"/>
                              </w:rPr>
                            </w:pPr>
                            <w:r>
                              <w:rPr>
                                <w:rFonts w:eastAsiaTheme="minorEastAsia" w:hint="eastAsia"/>
                                <w:sz w:val="32"/>
                                <w:szCs w:val="32"/>
                              </w:rPr>
                              <w:t>Example: 2025/1/1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2DD795" id="_x0000_s1052" type="#_x0000_t202" style="position:absolute;margin-left:0;margin-top:65.5pt;width:121.55pt;height:57.6pt;z-index:25165829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">
                <v:textbox>
                  <w:txbxContent>
                    <w:p w14:paraId="0D307384" w14:textId="77777777" w:rsidR="004C1AEF" w:rsidRPr="00837430" w:rsidRDefault="004C1AEF" w:rsidP="004C1AEF">
                      <w:pPr>
                        <w:rPr>
                          <w:rFonts w:eastAsiaTheme="minorEastAsia"/>
                          <w:sz w:val="32"/>
                          <w:szCs w:val="32"/>
                        </w:rPr>
                      </w:pPr>
                      <w:r>
                        <w:rPr>
                          <w:rFonts w:eastAsiaTheme="minorEastAsia" w:hint="eastAsia"/>
                          <w:sz w:val="32"/>
                          <w:szCs w:val="32"/>
                        </w:rPr>
                        <w:t>Example: 2025/1/1</w:t>
                      </w:r>
                    </w:p>
                  </w:txbxContent>
                </v:textbox>
                <w10:wrap type="square" anchorx="margin"/>
              </v:shape>
            </w:pict>
          </mc:Fallback>
        </mc:AlternateContent>
      </w:r>
      <w:r w:rsidR="00D42F01" w:rsidRPr="00A236A8">
        <w:rPr>
          <w:rFonts w:ascii="Times New Roman" w:eastAsiaTheme="minorEastAsia" w:hAnsi="Times New Roman" w:cs="Times New Roman"/>
          <w:noProof/>
          <w:sz w:val="32"/>
          <w:szCs w:val="32"/>
        </w:rPr>
        <mc:AlternateContent>
          <mc:Choice Requires="wps">
            <w:drawing>
              <wp:anchor distT="45720" distB="45720" distL="114300" distR="114300" simplePos="0" relativeHeight="251658300" behindDoc="0" locked="0" layoutInCell="1" allowOverlap="1" wp14:anchorId="76EC89C7" wp14:editId="625B0E87">
                <wp:simplePos x="0" y="0"/>
                <wp:positionH relativeFrom="margin">
                  <wp:align>right</wp:align>
                </wp:positionH>
                <wp:positionV relativeFrom="paragraph">
                  <wp:posOffset>2304838</wp:posOffset>
                </wp:positionV>
                <wp:extent cx="6629400" cy="1219200"/>
                <wp:effectExtent l="0" t="0" r="19050" b="19050"/>
                <wp:wrapSquare wrapText="bothSides"/>
                <wp:docPr id="14645468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219200"/>
                        </a:xfrm>
                        <a:prstGeom prst="rect">
                          <a:avLst/>
                        </a:prstGeom>
                        <a:solidFill>
                          <a:srgbClr val="FFFFFF"/>
                        </a:solidFill>
                        <a:ln w="9525">
                          <a:solidFill>
                            <a:srgbClr val="000000"/>
                          </a:solidFill>
                          <a:miter lim="800000"/>
                          <a:headEnd/>
                          <a:tailEnd/>
                        </a:ln>
                      </wps:spPr>
                      <wps:txbx>
                        <w:txbxContent>
                          <w:p w14:paraId="3D927C42" w14:textId="2E5B82F5" w:rsidR="00EA7A82" w:rsidRPr="003D18CF" w:rsidRDefault="00FC567D" w:rsidP="00EA7A82">
                            <w:pPr>
                              <w:rPr>
                                <w:rFonts w:eastAsiaTheme="minorEastAsia"/>
                                <w:sz w:val="32"/>
                                <w:szCs w:val="32"/>
                              </w:rPr>
                            </w:pPr>
                            <w:r w:rsidRPr="00336D0A">
                              <w:rPr>
                                <w:rFonts w:eastAsiaTheme="minorEastAsia"/>
                                <w:sz w:val="32"/>
                                <w:szCs w:val="32"/>
                              </w:rPr>
                              <w:t>When user clicks this button</w:t>
                            </w:r>
                            <w:r w:rsidR="00EA7A82">
                              <w:rPr>
                                <w:rFonts w:eastAsiaTheme="minorEastAsia" w:hint="eastAsia"/>
                                <w:sz w:val="32"/>
                                <w:szCs w:val="32"/>
                              </w:rPr>
                              <w:t xml:space="preserve">, it will </w:t>
                            </w:r>
                            <w:r w:rsidR="00EA7A82" w:rsidRPr="00FE233E">
                              <w:rPr>
                                <w:rFonts w:eastAsiaTheme="minorEastAsia"/>
                                <w:sz w:val="32"/>
                                <w:szCs w:val="32"/>
                              </w:rPr>
                              <w:t xml:space="preserve">identify customers who made payments </w:t>
                            </w:r>
                            <w:r w:rsidR="00EA7A82" w:rsidRPr="00EA7A82">
                              <w:rPr>
                                <w:rFonts w:eastAsiaTheme="minorEastAsia" w:hint="eastAsia"/>
                                <w:sz w:val="32"/>
                                <w:szCs w:val="32"/>
                                <w:highlight w:val="yellow"/>
                              </w:rPr>
                              <w:t>before</w:t>
                            </w:r>
                            <w:r w:rsidR="00EA7A82" w:rsidRPr="00FE233E">
                              <w:rPr>
                                <w:rFonts w:eastAsiaTheme="minorEastAsia"/>
                                <w:sz w:val="32"/>
                                <w:szCs w:val="32"/>
                              </w:rPr>
                              <w:t xml:space="preserve"> a specified cutoff date</w:t>
                            </w:r>
                            <w:r w:rsidR="00EA7A82">
                              <w:rPr>
                                <w:rFonts w:eastAsiaTheme="minorEastAsia" w:hint="eastAsia"/>
                                <w:sz w:val="32"/>
                                <w:szCs w:val="32"/>
                              </w:rPr>
                              <w:t>.</w:t>
                            </w:r>
                            <w:r w:rsidR="00EA7A82" w:rsidRPr="003D18CF">
                              <w:t xml:space="preserve"> </w:t>
                            </w:r>
                            <w:r w:rsidR="00EA7A82" w:rsidRPr="003D18CF">
                              <w:rPr>
                                <w:rFonts w:eastAsiaTheme="minorEastAsia"/>
                                <w:sz w:val="32"/>
                                <w:szCs w:val="32"/>
                              </w:rPr>
                              <w:t>Uses a dynamic date parameter ([Enter a date...]) to analyze payments after any chosen date</w:t>
                            </w:r>
                            <w:r w:rsidR="00EA7A82">
                              <w:rPr>
                                <w:rFonts w:eastAsiaTheme="minorEastAsia" w:hint="eastAsia"/>
                                <w:sz w:val="32"/>
                                <w:szCs w:val="32"/>
                              </w:rPr>
                              <w:t xml:space="preserve">. It can use for </w:t>
                            </w:r>
                            <w:r w:rsidR="00EA7A82" w:rsidRPr="0060681C">
                              <w:rPr>
                                <w:rFonts w:eastAsiaTheme="minorEastAsia"/>
                                <w:sz w:val="32"/>
                                <w:szCs w:val="32"/>
                              </w:rPr>
                              <w:t>Accounts Receivable Analysis</w:t>
                            </w:r>
                            <w:r w:rsidR="00EA7A82">
                              <w:rPr>
                                <w:rFonts w:eastAsiaTheme="minorEastAsia" w:hint="eastAsia"/>
                                <w:sz w:val="32"/>
                                <w:szCs w:val="32"/>
                              </w:rPr>
                              <w:t>.The result is shown like this</w:t>
                            </w:r>
                            <w:r w:rsidR="00EA7A82">
                              <w:rPr>
                                <w:rFonts w:eastAsiaTheme="minorEastAsia" w:cstheme="minorHAnsi"/>
                                <w:sz w:val="32"/>
                                <w:szCs w:val="32"/>
                              </w:rPr>
                              <w:t>↓</w:t>
                            </w:r>
                          </w:p>
                          <w:p w14:paraId="4FD6DCCC" w14:textId="37B5C3AC" w:rsidR="00A236A8" w:rsidRDefault="00A236A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C89C7" id="_x0000_s1053" type="#_x0000_t202" style="position:absolute;margin-left:470.8pt;margin-top:181.5pt;width:522pt;height:96pt;z-index:2516583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">
                <v:textbox>
                  <w:txbxContent>
                    <w:p w14:paraId="3D927C42" w14:textId="2E5B82F5" w:rsidR="00EA7A82" w:rsidRPr="003D18CF" w:rsidRDefault="00FC567D" w:rsidP="00EA7A82">
                      <w:pPr>
                        <w:rPr>
                          <w:rFonts w:eastAsiaTheme="minorEastAsia"/>
                          <w:sz w:val="32"/>
                          <w:szCs w:val="32"/>
                        </w:rPr>
                      </w:pPr>
                      <w:r w:rsidRPr="00336D0A">
                        <w:rPr>
                          <w:rFonts w:eastAsiaTheme="minorEastAsia"/>
                          <w:sz w:val="32"/>
                          <w:szCs w:val="32"/>
                        </w:rPr>
                        <w:t>When user clicks this button</w:t>
                      </w:r>
                      <w:r w:rsidR="00EA7A82">
                        <w:rPr>
                          <w:rFonts w:eastAsiaTheme="minorEastAsia" w:hint="eastAsia"/>
                          <w:sz w:val="32"/>
                          <w:szCs w:val="32"/>
                        </w:rPr>
                        <w:t xml:space="preserve">, it will </w:t>
                      </w:r>
                      <w:r w:rsidR="00EA7A82" w:rsidRPr="00FE233E">
                        <w:rPr>
                          <w:rFonts w:eastAsiaTheme="minorEastAsia"/>
                          <w:sz w:val="32"/>
                          <w:szCs w:val="32"/>
                        </w:rPr>
                        <w:t xml:space="preserve">identify customers who made payments </w:t>
                      </w:r>
                      <w:r w:rsidR="00EA7A82" w:rsidRPr="00EA7A82">
                        <w:rPr>
                          <w:rFonts w:eastAsiaTheme="minorEastAsia" w:hint="eastAsia"/>
                          <w:sz w:val="32"/>
                          <w:szCs w:val="32"/>
                          <w:highlight w:val="yellow"/>
                        </w:rPr>
                        <w:t>before</w:t>
                      </w:r>
                      <w:r w:rsidR="00EA7A82" w:rsidRPr="00FE233E">
                        <w:rPr>
                          <w:rFonts w:eastAsiaTheme="minorEastAsia"/>
                          <w:sz w:val="32"/>
                          <w:szCs w:val="32"/>
                        </w:rPr>
                        <w:t xml:space="preserve"> a specified cutoff date</w:t>
                      </w:r>
                      <w:r w:rsidR="00EA7A82">
                        <w:rPr>
                          <w:rFonts w:eastAsiaTheme="minorEastAsia" w:hint="eastAsia"/>
                          <w:sz w:val="32"/>
                          <w:szCs w:val="32"/>
                        </w:rPr>
                        <w:t>.</w:t>
                      </w:r>
                      <w:r w:rsidR="00EA7A82" w:rsidRPr="003D18CF">
                        <w:t xml:space="preserve"> </w:t>
                      </w:r>
                      <w:r w:rsidR="00EA7A82" w:rsidRPr="003D18CF">
                        <w:rPr>
                          <w:rFonts w:eastAsiaTheme="minorEastAsia"/>
                          <w:sz w:val="32"/>
                          <w:szCs w:val="32"/>
                        </w:rPr>
                        <w:t>Uses a dynamic date parameter ([Enter a date...]) to analyze payments after any chosen date</w:t>
                      </w:r>
                      <w:r w:rsidR="00EA7A82">
                        <w:rPr>
                          <w:rFonts w:eastAsiaTheme="minorEastAsia" w:hint="eastAsia"/>
                          <w:sz w:val="32"/>
                          <w:szCs w:val="32"/>
                        </w:rPr>
                        <w:t xml:space="preserve">. It can use for </w:t>
                      </w:r>
                      <w:r w:rsidR="00EA7A82" w:rsidRPr="0060681C">
                        <w:rPr>
                          <w:rFonts w:eastAsiaTheme="minorEastAsia"/>
                          <w:sz w:val="32"/>
                          <w:szCs w:val="32"/>
                        </w:rPr>
                        <w:t>Accounts Receivable Analysis</w:t>
                      </w:r>
                      <w:r w:rsidR="00EA7A82">
                        <w:rPr>
                          <w:rFonts w:eastAsiaTheme="minorEastAsia" w:hint="eastAsia"/>
                          <w:sz w:val="32"/>
                          <w:szCs w:val="32"/>
                        </w:rPr>
                        <w:t>.The result is shown like this</w:t>
                      </w:r>
                      <w:r w:rsidR="00EA7A82">
                        <w:rPr>
                          <w:rFonts w:eastAsiaTheme="minorEastAsia" w:cstheme="minorHAnsi"/>
                          <w:sz w:val="32"/>
                          <w:szCs w:val="32"/>
                        </w:rPr>
                        <w:t>↓</w:t>
                      </w:r>
                    </w:p>
                    <w:p w14:paraId="4FD6DCCC" w14:textId="37B5C3AC" w:rsidR="00A236A8" w:rsidRDefault="00A236A8"/>
                  </w:txbxContent>
                </v:textbox>
                <w10:wrap type="square" anchorx="margin"/>
              </v:shape>
            </w:pict>
          </mc:Fallback>
        </mc:AlternateContent>
      </w:r>
      <w:r w:rsidR="0030271D">
        <w:rPr>
          <w:rFonts w:ascii="Times New Roman" w:eastAsiaTheme="minorEastAsia" w:hAnsi="Times New Roman" w:cs="Times New Roman"/>
          <w:noProof/>
          <w:sz w:val="32"/>
          <w:szCs w:val="32"/>
        </w:rPr>
        <w:drawing>
          <wp:inline distT="0" distB="0" distL="0" distR="0" wp14:anchorId="5507765A" wp14:editId="69AE828D">
            <wp:extent cx="1577250" cy="571500"/>
            <wp:effectExtent l="0" t="0" r="4445" b="0"/>
            <wp:docPr id="17539917" name="Picture 46" descr="A red sig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29673" name="Picture 46" descr="A red sign with yellow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599019" cy="579388"/>
                    </a:xfrm>
                    <a:prstGeom prst="rect">
                      <a:avLst/>
                    </a:prstGeom>
                  </pic:spPr>
                </pic:pic>
              </a:graphicData>
            </a:graphic>
          </wp:inline>
        </w:drawing>
      </w:r>
      <w:r w:rsidRPr="00A1299B">
        <w:rPr>
          <w:rFonts w:eastAsiaTheme="minorEastAsia" w:hint="eastAsia"/>
          <w:sz w:val="32"/>
          <w:szCs w:val="32"/>
        </w:rPr>
        <w:t xml:space="preserve"> </w:t>
      </w:r>
      <w:r w:rsidRPr="00A1299B">
        <w:rPr>
          <w:rStyle w:val="Heading3Char"/>
          <w:rFonts w:hint="eastAsia"/>
        </w:rPr>
        <w:t>Query name:</w:t>
      </w:r>
      <w:r w:rsidRPr="00A1299B">
        <w:rPr>
          <w:rStyle w:val="Heading3Char"/>
        </w:rPr>
        <w:t xml:space="preserve"> find orders which the payment before you entered</w:t>
      </w:r>
    </w:p>
    <w:p w14:paraId="26C23B1B" w14:textId="3F1A2948" w:rsidR="0030271D" w:rsidRDefault="004C1AEF">
      <w:pPr>
        <w:spacing w:after="200" w:line="276" w:lineRule="auto"/>
        <w:rPr>
          <w:rFonts w:ascii="Times New Roman" w:eastAsiaTheme="minorEastAsia" w:hAnsi="Times New Roman" w:cs="Times New Roman"/>
          <w:sz w:val="32"/>
          <w:szCs w:val="32"/>
        </w:rPr>
      </w:pPr>
      <w:r w:rsidRPr="004C1AEF">
        <w:rPr>
          <w:rFonts w:ascii="Times New Roman" w:eastAsiaTheme="minorEastAsia" w:hAnsi="Times New Roman" w:cs="Times New Roman"/>
          <w:noProof/>
          <w:sz w:val="32"/>
          <w:szCs w:val="32"/>
        </w:rPr>
        <w:drawing>
          <wp:inline distT="0" distB="0" distL="0" distR="0" wp14:anchorId="297178DE" wp14:editId="3E8C634F">
            <wp:extent cx="2590800" cy="839508"/>
            <wp:effectExtent l="0" t="0" r="0" b="0"/>
            <wp:docPr id="1003219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1992" name="Picture 1" descr="A screenshot of a computer screen&#10;&#10;AI-generated content may be incorrect."/>
                    <pic:cNvPicPr/>
                  </pic:nvPicPr>
                  <pic:blipFill>
                    <a:blip r:embed="rId76"/>
                    <a:stretch>
                      <a:fillRect/>
                    </a:stretch>
                  </pic:blipFill>
                  <pic:spPr>
                    <a:xfrm>
                      <a:off x="0" y="0"/>
                      <a:ext cx="2619635" cy="848851"/>
                    </a:xfrm>
                    <a:prstGeom prst="rect">
                      <a:avLst/>
                    </a:prstGeom>
                  </pic:spPr>
                </pic:pic>
              </a:graphicData>
            </a:graphic>
          </wp:inline>
        </w:drawing>
      </w:r>
      <w:r w:rsidR="00A236A8" w:rsidRPr="00A236A8">
        <w:rPr>
          <w:rFonts w:ascii="Times New Roman" w:eastAsiaTheme="minorEastAsia" w:hAnsi="Times New Roman" w:cs="Times New Roman"/>
          <w:noProof/>
          <w:sz w:val="32"/>
          <w:szCs w:val="32"/>
        </w:rPr>
        <w:drawing>
          <wp:inline distT="0" distB="0" distL="0" distR="0" wp14:anchorId="31A8FD00" wp14:editId="3A9124CB">
            <wp:extent cx="6645910" cy="558800"/>
            <wp:effectExtent l="0" t="0" r="2540" b="0"/>
            <wp:docPr id="170812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29282" name=""/>
                    <pic:cNvPicPr/>
                  </pic:nvPicPr>
                  <pic:blipFill>
                    <a:blip r:embed="rId77"/>
                    <a:stretch>
                      <a:fillRect/>
                    </a:stretch>
                  </pic:blipFill>
                  <pic:spPr>
                    <a:xfrm>
                      <a:off x="0" y="0"/>
                      <a:ext cx="6645910" cy="558800"/>
                    </a:xfrm>
                    <a:prstGeom prst="rect">
                      <a:avLst/>
                    </a:prstGeom>
                  </pic:spPr>
                </pic:pic>
              </a:graphicData>
            </a:graphic>
          </wp:inline>
        </w:drawing>
      </w:r>
    </w:p>
    <w:p w14:paraId="199146D0" w14:textId="5364B993" w:rsidR="0030271D" w:rsidRDefault="008162F4" w:rsidP="003275E1">
      <w:pPr>
        <w:spacing w:after="200" w:line="276" w:lineRule="auto"/>
        <w:jc w:val="center"/>
        <w:rPr>
          <w:rFonts w:ascii="Times New Roman" w:eastAsiaTheme="minorEastAsia" w:hAnsi="Times New Roman" w:cs="Times New Roman"/>
          <w:sz w:val="32"/>
          <w:szCs w:val="32"/>
        </w:rPr>
      </w:pPr>
      <w:r w:rsidRPr="008162F4">
        <w:rPr>
          <w:rFonts w:ascii="Times New Roman" w:eastAsiaTheme="minorEastAsia" w:hAnsi="Times New Roman" w:cs="Times New Roman"/>
          <w:noProof/>
          <w:sz w:val="32"/>
          <w:szCs w:val="32"/>
        </w:rPr>
        <w:drawing>
          <wp:inline distT="0" distB="0" distL="0" distR="0" wp14:anchorId="298AEADA" wp14:editId="23E5044E">
            <wp:extent cx="4405745" cy="3653914"/>
            <wp:effectExtent l="0" t="0" r="0" b="3810"/>
            <wp:docPr id="1949819106"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19106" name="Picture 1" descr="A screenshot of a table&#10;&#10;AI-generated content may be incorrect."/>
                    <pic:cNvPicPr/>
                  </pic:nvPicPr>
                  <pic:blipFill>
                    <a:blip r:embed="rId78"/>
                    <a:stretch>
                      <a:fillRect/>
                    </a:stretch>
                  </pic:blipFill>
                  <pic:spPr>
                    <a:xfrm>
                      <a:off x="0" y="0"/>
                      <a:ext cx="4425632" cy="3670408"/>
                    </a:xfrm>
                    <a:prstGeom prst="rect">
                      <a:avLst/>
                    </a:prstGeom>
                  </pic:spPr>
                </pic:pic>
              </a:graphicData>
            </a:graphic>
          </wp:inline>
        </w:drawing>
      </w:r>
    </w:p>
    <w:p w14:paraId="7FF8784D" w14:textId="42DABB81" w:rsidR="00DB5046" w:rsidRDefault="00DB5046" w:rsidP="00DB5046">
      <w:pPr>
        <w:spacing w:line="276" w:lineRule="auto"/>
        <w:rPr>
          <w:rFonts w:ascii="Calibri" w:hAnsi="Calibri" w:cs="Calibri"/>
          <w:sz w:val="32"/>
          <w:szCs w:val="32"/>
        </w:rPr>
      </w:pPr>
      <w:r w:rsidRPr="00477465">
        <w:rPr>
          <w:rFonts w:ascii="Times New Roman" w:eastAsiaTheme="minorEastAsia" w:hAnsi="Times New Roman" w:cs="Times New Roman"/>
          <w:noProof/>
          <w:sz w:val="32"/>
          <w:szCs w:val="32"/>
        </w:rPr>
        <w:lastRenderedPageBreak/>
        <mc:AlternateContent>
          <mc:Choice Requires="wps">
            <w:drawing>
              <wp:anchor distT="45720" distB="45720" distL="114300" distR="114300" simplePos="0" relativeHeight="251658302" behindDoc="0" locked="0" layoutInCell="1" allowOverlap="1" wp14:anchorId="2E73B25D" wp14:editId="0C6EBBC5">
                <wp:simplePos x="0" y="0"/>
                <wp:positionH relativeFrom="margin">
                  <wp:posOffset>-2540</wp:posOffset>
                </wp:positionH>
                <wp:positionV relativeFrom="paragraph">
                  <wp:posOffset>1720850</wp:posOffset>
                </wp:positionV>
                <wp:extent cx="6629400" cy="1786255"/>
                <wp:effectExtent l="0" t="0" r="19050" b="23495"/>
                <wp:wrapSquare wrapText="bothSides"/>
                <wp:docPr id="6815599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786255"/>
                        </a:xfrm>
                        <a:prstGeom prst="rect">
                          <a:avLst/>
                        </a:prstGeom>
                        <a:solidFill>
                          <a:srgbClr val="FFFFFF"/>
                        </a:solidFill>
                        <a:ln w="9525">
                          <a:solidFill>
                            <a:srgbClr val="000000"/>
                          </a:solidFill>
                          <a:miter lim="800000"/>
                          <a:headEnd/>
                          <a:tailEnd/>
                        </a:ln>
                      </wps:spPr>
                      <wps:txbx>
                        <w:txbxContent>
                          <w:p w14:paraId="433BAF9C" w14:textId="1B0A40CC" w:rsidR="00BB4E9B" w:rsidRPr="00BB4E9B" w:rsidRDefault="00FC567D" w:rsidP="00BB4E9B">
                            <w:pPr>
                              <w:rPr>
                                <w:rFonts w:eastAsiaTheme="minorEastAsia"/>
                                <w:b/>
                                <w:bCs/>
                                <w:sz w:val="32"/>
                                <w:szCs w:val="32"/>
                              </w:rPr>
                            </w:pPr>
                            <w:r w:rsidRPr="00336D0A">
                              <w:rPr>
                                <w:rFonts w:eastAsiaTheme="minorEastAsia"/>
                                <w:sz w:val="32"/>
                                <w:szCs w:val="32"/>
                              </w:rPr>
                              <w:t>When user clicks this button,</w:t>
                            </w:r>
                            <w:r w:rsidR="000A7A07" w:rsidRPr="000A7A07">
                              <w:rPr>
                                <w:rFonts w:ascii="Segoe UI" w:hAnsi="Segoe UI" w:cs="Segoe UI"/>
                                <w:color w:val="404040"/>
                              </w:rPr>
                              <w:t xml:space="preserve"> </w:t>
                            </w:r>
                            <w:r w:rsidR="00052122">
                              <w:rPr>
                                <w:rFonts w:eastAsiaTheme="minorEastAsia" w:hint="eastAsia"/>
                                <w:sz w:val="32"/>
                                <w:szCs w:val="32"/>
                              </w:rPr>
                              <w:t>User input a Payment Method</w:t>
                            </w:r>
                            <w:r w:rsidR="005C4160" w:rsidRPr="00685FCE">
                              <w:rPr>
                                <w:rFonts w:eastAsiaTheme="minorEastAsia"/>
                                <w:sz w:val="32"/>
                                <w:szCs w:val="32"/>
                                <w:highlight w:val="yellow"/>
                              </w:rPr>
                              <w:t xml:space="preserve"> [</w:t>
                            </w:r>
                            <w:r w:rsidR="005C4160" w:rsidRPr="00685FCE">
                              <w:rPr>
                                <w:rFonts w:eastAsiaTheme="minorEastAsia" w:hint="eastAsia"/>
                                <w:sz w:val="32"/>
                                <w:szCs w:val="32"/>
                                <w:highlight w:val="yellow"/>
                              </w:rPr>
                              <w:t>Enter a Payment Method]</w:t>
                            </w:r>
                            <w:r w:rsidR="005C4160">
                              <w:rPr>
                                <w:rFonts w:eastAsiaTheme="minorEastAsia" w:hint="eastAsia"/>
                                <w:sz w:val="32"/>
                                <w:szCs w:val="32"/>
                              </w:rPr>
                              <w:t>, then</w:t>
                            </w:r>
                            <w:r w:rsidR="005B35D1">
                              <w:rPr>
                                <w:rFonts w:eastAsiaTheme="minorEastAsia" w:hint="eastAsia"/>
                                <w:sz w:val="32"/>
                                <w:szCs w:val="32"/>
                              </w:rPr>
                              <w:t xml:space="preserve"> SQL will </w:t>
                            </w:r>
                            <w:r w:rsidR="00BC1EC6" w:rsidRPr="00BC1EC6">
                              <w:rPr>
                                <w:rFonts w:eastAsiaTheme="minorEastAsia"/>
                                <w:sz w:val="32"/>
                                <w:szCs w:val="32"/>
                              </w:rPr>
                              <w:t>Joins the Order and Payment tables via Transaction_ID</w:t>
                            </w:r>
                            <w:r w:rsidR="005C4160">
                              <w:rPr>
                                <w:rFonts w:eastAsiaTheme="minorEastAsia" w:hint="eastAsia"/>
                                <w:sz w:val="32"/>
                                <w:szCs w:val="32"/>
                              </w:rPr>
                              <w:t>.</w:t>
                            </w:r>
                            <w:r w:rsidR="005C4160" w:rsidRPr="005C4160">
                              <w:rPr>
                                <w:rFonts w:eastAsiaTheme="minorEastAsia" w:hint="eastAsia"/>
                                <w:sz w:val="32"/>
                                <w:szCs w:val="32"/>
                              </w:rPr>
                              <w:t xml:space="preserve"> </w:t>
                            </w:r>
                            <w:r w:rsidR="005C4160">
                              <w:rPr>
                                <w:rFonts w:eastAsiaTheme="minorEastAsia" w:hint="eastAsia"/>
                                <w:sz w:val="32"/>
                                <w:szCs w:val="32"/>
                              </w:rPr>
                              <w:t xml:space="preserve">It will </w:t>
                            </w:r>
                            <w:r w:rsidR="005C4160" w:rsidRPr="000A7A07">
                              <w:rPr>
                                <w:rFonts w:eastAsiaTheme="minorEastAsia"/>
                                <w:sz w:val="32"/>
                                <w:szCs w:val="32"/>
                              </w:rPr>
                              <w:t>evaluate the effectiveness and adoption of a specific payment method</w:t>
                            </w:r>
                            <w:r w:rsidR="005C4160">
                              <w:rPr>
                                <w:rFonts w:eastAsiaTheme="minorEastAsia" w:hint="eastAsia"/>
                                <w:sz w:val="32"/>
                                <w:szCs w:val="32"/>
                              </w:rPr>
                              <w:t>.</w:t>
                            </w:r>
                            <w:r w:rsidR="00E817EC" w:rsidRPr="00E817EC">
                              <w:rPr>
                                <w:rFonts w:ascii="Segoe UI" w:eastAsia="Times New Roman" w:hAnsi="Segoe UI" w:cs="Segoe UI"/>
                                <w:bCs/>
                                <w:color w:val="404040"/>
                                <w:sz w:val="34"/>
                                <w:szCs w:val="34"/>
                              </w:rPr>
                              <w:t xml:space="preserve"> </w:t>
                            </w:r>
                            <w:r w:rsidR="00E817EC">
                              <w:rPr>
                                <w:rFonts w:ascii="Segoe UI" w:eastAsiaTheme="minorEastAsia" w:hAnsi="Segoe UI" w:cs="Segoe UI" w:hint="eastAsia"/>
                                <w:bCs/>
                                <w:color w:val="404040"/>
                                <w:sz w:val="34"/>
                                <w:szCs w:val="34"/>
                              </w:rPr>
                              <w:t xml:space="preserve"> </w:t>
                            </w:r>
                            <w:r w:rsidR="00E817EC" w:rsidRPr="00E817EC">
                              <w:rPr>
                                <w:rFonts w:ascii="Segoe UI" w:eastAsiaTheme="minorEastAsia" w:hAnsi="Segoe UI" w:cs="Segoe UI" w:hint="eastAsia"/>
                                <w:bCs/>
                                <w:color w:val="404040"/>
                                <w:sz w:val="34"/>
                                <w:szCs w:val="34"/>
                              </w:rPr>
                              <w:t xml:space="preserve">In </w:t>
                            </w:r>
                            <w:r w:rsidR="00E817EC" w:rsidRPr="00E817EC">
                              <w:rPr>
                                <w:rFonts w:eastAsiaTheme="minorEastAsia"/>
                                <w:bCs/>
                                <w:sz w:val="32"/>
                                <w:szCs w:val="32"/>
                              </w:rPr>
                              <w:t>Business Applications</w:t>
                            </w:r>
                            <w:r w:rsidR="00E817EC">
                              <w:rPr>
                                <w:rFonts w:eastAsiaTheme="minorEastAsia" w:hint="eastAsia"/>
                                <w:bCs/>
                                <w:sz w:val="32"/>
                                <w:szCs w:val="32"/>
                              </w:rPr>
                              <w:t xml:space="preserve"> it can </w:t>
                            </w:r>
                            <w:r w:rsidR="00D45C65">
                              <w:rPr>
                                <w:rFonts w:eastAsiaTheme="minorEastAsia" w:hint="eastAsia"/>
                                <w:bCs/>
                                <w:sz w:val="32"/>
                                <w:szCs w:val="32"/>
                              </w:rPr>
                              <w:t xml:space="preserve">know </w:t>
                            </w:r>
                            <w:r w:rsidR="0001698A" w:rsidRPr="0001698A">
                              <w:rPr>
                                <w:rFonts w:eastAsiaTheme="minorEastAsia"/>
                                <w:sz w:val="32"/>
                                <w:szCs w:val="32"/>
                              </w:rPr>
                              <w:t>Payment Channel Performance</w:t>
                            </w:r>
                            <w:r w:rsidR="00BB4E9B">
                              <w:rPr>
                                <w:rFonts w:eastAsiaTheme="minorEastAsia" w:hint="eastAsia"/>
                                <w:sz w:val="32"/>
                                <w:szCs w:val="32"/>
                              </w:rPr>
                              <w:t xml:space="preserve">, </w:t>
                            </w:r>
                            <w:r w:rsidR="00BB4E9B" w:rsidRPr="00BB4E9B">
                              <w:rPr>
                                <w:rFonts w:eastAsiaTheme="minorEastAsia"/>
                                <w:sz w:val="32"/>
                                <w:szCs w:val="32"/>
                              </w:rPr>
                              <w:t>Customer Experience Optimization</w:t>
                            </w:r>
                            <w:r w:rsidR="00BB4E9B">
                              <w:rPr>
                                <w:rFonts w:eastAsiaTheme="minorEastAsia"/>
                                <w:sz w:val="32"/>
                                <w:szCs w:val="32"/>
                              </w:rPr>
                              <w:t>…</w:t>
                            </w:r>
                            <w:r w:rsidR="00BB4E9B" w:rsidRPr="00BB4E9B">
                              <w:rPr>
                                <w:rFonts w:eastAsiaTheme="minorEastAsia" w:hint="eastAsia"/>
                                <w:sz w:val="32"/>
                                <w:szCs w:val="32"/>
                              </w:rPr>
                              <w:t xml:space="preserve"> </w:t>
                            </w:r>
                            <w:r w:rsidR="00BB4E9B">
                              <w:rPr>
                                <w:rFonts w:eastAsiaTheme="minorEastAsia" w:hint="eastAsia"/>
                                <w:sz w:val="32"/>
                                <w:szCs w:val="32"/>
                              </w:rPr>
                              <w:t>The result is shown like this</w:t>
                            </w:r>
                            <w:r w:rsidR="00BB4E9B">
                              <w:rPr>
                                <w:rFonts w:eastAsiaTheme="minorEastAsia" w:cstheme="minorHAnsi"/>
                                <w:sz w:val="32"/>
                                <w:szCs w:val="32"/>
                              </w:rPr>
                              <w:t>↓</w:t>
                            </w:r>
                          </w:p>
                          <w:p w14:paraId="3C23EC31" w14:textId="63CCD620" w:rsidR="0001698A" w:rsidRPr="0001698A" w:rsidRDefault="0001698A" w:rsidP="0001698A">
                            <w:pPr>
                              <w:rPr>
                                <w:rFonts w:eastAsiaTheme="minorEastAsia"/>
                                <w:b/>
                                <w:bCs/>
                                <w:sz w:val="32"/>
                                <w:szCs w:val="32"/>
                              </w:rPr>
                            </w:pPr>
                          </w:p>
                          <w:p w14:paraId="05608976" w14:textId="4928DB82" w:rsidR="00E817EC" w:rsidRPr="00E817EC" w:rsidRDefault="00E817EC" w:rsidP="00E817EC">
                            <w:pPr>
                              <w:rPr>
                                <w:rFonts w:eastAsiaTheme="minorEastAsia"/>
                                <w:b/>
                                <w:bCs/>
                                <w:sz w:val="32"/>
                                <w:szCs w:val="32"/>
                              </w:rPr>
                            </w:pPr>
                          </w:p>
                          <w:p w14:paraId="667CD046" w14:textId="63862DA3" w:rsidR="00477465" w:rsidRDefault="004774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3B25D" id="_x0000_s1054" type="#_x0000_t202" style="position:absolute;margin-left:-.2pt;margin-top:135.5pt;width:522pt;height:140.65pt;z-index:25165830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">
                <v:textbox>
                  <w:txbxContent>
                    <w:p w14:paraId="433BAF9C" w14:textId="1B0A40CC" w:rsidR="00BB4E9B" w:rsidRPr="00BB4E9B" w:rsidRDefault="00FC567D" w:rsidP="00BB4E9B">
                      <w:pPr>
                        <w:rPr>
                          <w:rFonts w:eastAsiaTheme="minorEastAsia"/>
                          <w:b/>
                          <w:bCs/>
                          <w:sz w:val="32"/>
                          <w:szCs w:val="32"/>
                        </w:rPr>
                      </w:pPr>
                      <w:r w:rsidRPr="00336D0A">
                        <w:rPr>
                          <w:rFonts w:eastAsiaTheme="minorEastAsia"/>
                          <w:sz w:val="32"/>
                          <w:szCs w:val="32"/>
                        </w:rPr>
                        <w:t>When user clicks this button,</w:t>
                      </w:r>
                      <w:r w:rsidR="000A7A07" w:rsidRPr="000A7A07">
                        <w:rPr>
                          <w:rFonts w:ascii="Segoe UI" w:hAnsi="Segoe UI" w:cs="Segoe UI"/>
                          <w:color w:val="404040"/>
                        </w:rPr>
                        <w:t xml:space="preserve"> </w:t>
                      </w:r>
                      <w:r w:rsidR="00052122">
                        <w:rPr>
                          <w:rFonts w:eastAsiaTheme="minorEastAsia" w:hint="eastAsia"/>
                          <w:sz w:val="32"/>
                          <w:szCs w:val="32"/>
                        </w:rPr>
                        <w:t>User input a Payment Method</w:t>
                      </w:r>
                      <w:r w:rsidR="005C4160" w:rsidRPr="00685FCE">
                        <w:rPr>
                          <w:rFonts w:eastAsiaTheme="minorEastAsia"/>
                          <w:sz w:val="32"/>
                          <w:szCs w:val="32"/>
                          <w:highlight w:val="yellow"/>
                        </w:rPr>
                        <w:t xml:space="preserve"> [</w:t>
                      </w:r>
                      <w:r w:rsidR="005C4160" w:rsidRPr="00685FCE">
                        <w:rPr>
                          <w:rFonts w:eastAsiaTheme="minorEastAsia" w:hint="eastAsia"/>
                          <w:sz w:val="32"/>
                          <w:szCs w:val="32"/>
                          <w:highlight w:val="yellow"/>
                        </w:rPr>
                        <w:t>Enter a Payment Method]</w:t>
                      </w:r>
                      <w:r w:rsidR="005C4160">
                        <w:rPr>
                          <w:rFonts w:eastAsiaTheme="minorEastAsia" w:hint="eastAsia"/>
                          <w:sz w:val="32"/>
                          <w:szCs w:val="32"/>
                        </w:rPr>
                        <w:t>, then</w:t>
                      </w:r>
                      <w:r w:rsidR="005B35D1">
                        <w:rPr>
                          <w:rFonts w:eastAsiaTheme="minorEastAsia" w:hint="eastAsia"/>
                          <w:sz w:val="32"/>
                          <w:szCs w:val="32"/>
                        </w:rPr>
                        <w:t xml:space="preserve"> SQL will </w:t>
                      </w:r>
                      <w:r w:rsidR="00BC1EC6" w:rsidRPr="00BC1EC6">
                        <w:rPr>
                          <w:rFonts w:eastAsiaTheme="minorEastAsia"/>
                          <w:sz w:val="32"/>
                          <w:szCs w:val="32"/>
                        </w:rPr>
                        <w:t>Joins the Order and Payment tables via Transaction_ID</w:t>
                      </w:r>
                      <w:r w:rsidR="005C4160">
                        <w:rPr>
                          <w:rFonts w:eastAsiaTheme="minorEastAsia" w:hint="eastAsia"/>
                          <w:sz w:val="32"/>
                          <w:szCs w:val="32"/>
                        </w:rPr>
                        <w:t>.</w:t>
                      </w:r>
                      <w:r w:rsidR="005C4160" w:rsidRPr="005C4160">
                        <w:rPr>
                          <w:rFonts w:eastAsiaTheme="minorEastAsia" w:hint="eastAsia"/>
                          <w:sz w:val="32"/>
                          <w:szCs w:val="32"/>
                        </w:rPr>
                        <w:t xml:space="preserve"> </w:t>
                      </w:r>
                      <w:r w:rsidR="005C4160">
                        <w:rPr>
                          <w:rFonts w:eastAsiaTheme="minorEastAsia" w:hint="eastAsia"/>
                          <w:sz w:val="32"/>
                          <w:szCs w:val="32"/>
                        </w:rPr>
                        <w:t xml:space="preserve">It will </w:t>
                      </w:r>
                      <w:r w:rsidR="005C4160" w:rsidRPr="000A7A07">
                        <w:rPr>
                          <w:rFonts w:eastAsiaTheme="minorEastAsia"/>
                          <w:sz w:val="32"/>
                          <w:szCs w:val="32"/>
                        </w:rPr>
                        <w:t>evaluate the effectiveness and adoption of a specific payment method</w:t>
                      </w:r>
                      <w:r w:rsidR="005C4160">
                        <w:rPr>
                          <w:rFonts w:eastAsiaTheme="minorEastAsia" w:hint="eastAsia"/>
                          <w:sz w:val="32"/>
                          <w:szCs w:val="32"/>
                        </w:rPr>
                        <w:t>.</w:t>
                      </w:r>
                      <w:r w:rsidR="00E817EC" w:rsidRPr="00E817EC">
                        <w:rPr>
                          <w:rFonts w:ascii="Segoe UI" w:eastAsia="Times New Roman" w:hAnsi="Segoe UI" w:cs="Segoe UI"/>
                          <w:bCs/>
                          <w:color w:val="404040"/>
                          <w:sz w:val="34"/>
                          <w:szCs w:val="34"/>
                        </w:rPr>
                        <w:t xml:space="preserve"> </w:t>
                      </w:r>
                      <w:r w:rsidR="00E817EC">
                        <w:rPr>
                          <w:rFonts w:ascii="Segoe UI" w:eastAsiaTheme="minorEastAsia" w:hAnsi="Segoe UI" w:cs="Segoe UI" w:hint="eastAsia"/>
                          <w:bCs/>
                          <w:color w:val="404040"/>
                          <w:sz w:val="34"/>
                          <w:szCs w:val="34"/>
                        </w:rPr>
                        <w:t xml:space="preserve"> </w:t>
                      </w:r>
                      <w:r w:rsidR="00E817EC" w:rsidRPr="00E817EC">
                        <w:rPr>
                          <w:rFonts w:ascii="Segoe UI" w:eastAsiaTheme="minorEastAsia" w:hAnsi="Segoe UI" w:cs="Segoe UI" w:hint="eastAsia"/>
                          <w:bCs/>
                          <w:color w:val="404040"/>
                          <w:sz w:val="34"/>
                          <w:szCs w:val="34"/>
                        </w:rPr>
                        <w:t xml:space="preserve">In </w:t>
                      </w:r>
                      <w:r w:rsidR="00E817EC" w:rsidRPr="00E817EC">
                        <w:rPr>
                          <w:rFonts w:eastAsiaTheme="minorEastAsia"/>
                          <w:bCs/>
                          <w:sz w:val="32"/>
                          <w:szCs w:val="32"/>
                        </w:rPr>
                        <w:t>Business Applications</w:t>
                      </w:r>
                      <w:r w:rsidR="00E817EC">
                        <w:rPr>
                          <w:rFonts w:eastAsiaTheme="minorEastAsia" w:hint="eastAsia"/>
                          <w:bCs/>
                          <w:sz w:val="32"/>
                          <w:szCs w:val="32"/>
                        </w:rPr>
                        <w:t xml:space="preserve"> it can </w:t>
                      </w:r>
                      <w:r w:rsidR="00D45C65">
                        <w:rPr>
                          <w:rFonts w:eastAsiaTheme="minorEastAsia" w:hint="eastAsia"/>
                          <w:bCs/>
                          <w:sz w:val="32"/>
                          <w:szCs w:val="32"/>
                        </w:rPr>
                        <w:t xml:space="preserve">know </w:t>
                      </w:r>
                      <w:r w:rsidR="0001698A" w:rsidRPr="0001698A">
                        <w:rPr>
                          <w:rFonts w:eastAsiaTheme="minorEastAsia"/>
                          <w:sz w:val="32"/>
                          <w:szCs w:val="32"/>
                        </w:rPr>
                        <w:t>Payment Channel Performance</w:t>
                      </w:r>
                      <w:r w:rsidR="00BB4E9B">
                        <w:rPr>
                          <w:rFonts w:eastAsiaTheme="minorEastAsia" w:hint="eastAsia"/>
                          <w:sz w:val="32"/>
                          <w:szCs w:val="32"/>
                        </w:rPr>
                        <w:t xml:space="preserve">, </w:t>
                      </w:r>
                      <w:r w:rsidR="00BB4E9B" w:rsidRPr="00BB4E9B">
                        <w:rPr>
                          <w:rFonts w:eastAsiaTheme="minorEastAsia"/>
                          <w:sz w:val="32"/>
                          <w:szCs w:val="32"/>
                        </w:rPr>
                        <w:t>Customer Experience Optimization</w:t>
                      </w:r>
                      <w:r w:rsidR="00BB4E9B">
                        <w:rPr>
                          <w:rFonts w:eastAsiaTheme="minorEastAsia"/>
                          <w:sz w:val="32"/>
                          <w:szCs w:val="32"/>
                        </w:rPr>
                        <w:t>…</w:t>
                      </w:r>
                      <w:r w:rsidR="00BB4E9B" w:rsidRPr="00BB4E9B">
                        <w:rPr>
                          <w:rFonts w:eastAsiaTheme="minorEastAsia" w:hint="eastAsia"/>
                          <w:sz w:val="32"/>
                          <w:szCs w:val="32"/>
                        </w:rPr>
                        <w:t xml:space="preserve"> </w:t>
                      </w:r>
                      <w:r w:rsidR="00BB4E9B">
                        <w:rPr>
                          <w:rFonts w:eastAsiaTheme="minorEastAsia" w:hint="eastAsia"/>
                          <w:sz w:val="32"/>
                          <w:szCs w:val="32"/>
                        </w:rPr>
                        <w:t>The result is shown like this</w:t>
                      </w:r>
                      <w:r w:rsidR="00BB4E9B">
                        <w:rPr>
                          <w:rFonts w:eastAsiaTheme="minorEastAsia" w:cstheme="minorHAnsi"/>
                          <w:sz w:val="32"/>
                          <w:szCs w:val="32"/>
                        </w:rPr>
                        <w:t>↓</w:t>
                      </w:r>
                    </w:p>
                    <w:p w14:paraId="3C23EC31" w14:textId="63CCD620" w:rsidR="0001698A" w:rsidRPr="0001698A" w:rsidRDefault="0001698A" w:rsidP="0001698A">
                      <w:pPr>
                        <w:rPr>
                          <w:rFonts w:eastAsiaTheme="minorEastAsia"/>
                          <w:b/>
                          <w:bCs/>
                          <w:sz w:val="32"/>
                          <w:szCs w:val="32"/>
                        </w:rPr>
                      </w:pPr>
                    </w:p>
                    <w:p w14:paraId="05608976" w14:textId="4928DB82" w:rsidR="00E817EC" w:rsidRPr="00E817EC" w:rsidRDefault="00E817EC" w:rsidP="00E817EC">
                      <w:pPr>
                        <w:rPr>
                          <w:rFonts w:eastAsiaTheme="minorEastAsia"/>
                          <w:b/>
                          <w:bCs/>
                          <w:sz w:val="32"/>
                          <w:szCs w:val="32"/>
                        </w:rPr>
                      </w:pPr>
                    </w:p>
                    <w:p w14:paraId="667CD046" w14:textId="63862DA3" w:rsidR="00477465" w:rsidRDefault="00477465"/>
                  </w:txbxContent>
                </v:textbox>
                <w10:wrap type="square" anchorx="margin"/>
              </v:shape>
            </w:pict>
          </mc:Fallback>
        </mc:AlternateContent>
      </w:r>
      <w:r w:rsidRPr="00B56780">
        <w:rPr>
          <w:rFonts w:ascii="Times New Roman" w:eastAsiaTheme="minorEastAsia" w:hAnsi="Times New Roman" w:cs="Times New Roman"/>
          <w:noProof/>
          <w:sz w:val="32"/>
          <w:szCs w:val="32"/>
        </w:rPr>
        <mc:AlternateContent>
          <mc:Choice Requires="wps">
            <w:drawing>
              <wp:anchor distT="45720" distB="45720" distL="114300" distR="114300" simplePos="0" relativeHeight="251658301" behindDoc="0" locked="0" layoutInCell="1" allowOverlap="1" wp14:anchorId="272ED08B" wp14:editId="6D57927D">
                <wp:simplePos x="0" y="0"/>
                <wp:positionH relativeFrom="margin">
                  <wp:posOffset>-96520</wp:posOffset>
                </wp:positionH>
                <wp:positionV relativeFrom="paragraph">
                  <wp:posOffset>694951</wp:posOffset>
                </wp:positionV>
                <wp:extent cx="1666875" cy="501650"/>
                <wp:effectExtent l="0" t="0" r="9525" b="19050"/>
                <wp:wrapSquare wrapText="bothSides"/>
                <wp:docPr id="9296799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501650"/>
                        </a:xfrm>
                        <a:prstGeom prst="rect">
                          <a:avLst/>
                        </a:prstGeom>
                        <a:solidFill>
                          <a:srgbClr val="FFFFFF"/>
                        </a:solidFill>
                        <a:ln w="9525">
                          <a:solidFill>
                            <a:srgbClr val="000000"/>
                          </a:solidFill>
                          <a:miter lim="800000"/>
                          <a:headEnd/>
                          <a:tailEnd/>
                        </a:ln>
                      </wps:spPr>
                      <wps:txbx>
                        <w:txbxContent>
                          <w:p w14:paraId="22221E41" w14:textId="2A113D62" w:rsidR="00B56780" w:rsidRPr="00B56780" w:rsidRDefault="003E443C">
                            <w:pPr>
                              <w:rPr>
                                <w:sz w:val="32"/>
                                <w:szCs w:val="32"/>
                              </w:rPr>
                            </w:pPr>
                            <w:r>
                              <w:rPr>
                                <w:rFonts w:eastAsiaTheme="minorEastAsia" w:hint="eastAsia"/>
                                <w:sz w:val="32"/>
                                <w:szCs w:val="32"/>
                              </w:rPr>
                              <w:t>Example: Ailpay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2ED08B" id="_x0000_s1055" type="#_x0000_t202" style="position:absolute;margin-left:-7.6pt;margin-top:54.7pt;width:131.25pt;height:39.5pt;z-index:25165830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">
                <v:textbox>
                  <w:txbxContent>
                    <w:p w14:paraId="22221E41" w14:textId="2A113D62" w:rsidR="00B56780" w:rsidRPr="00B56780" w:rsidRDefault="003E443C">
                      <w:pPr>
                        <w:rPr>
                          <w:sz w:val="32"/>
                          <w:szCs w:val="32"/>
                        </w:rPr>
                      </w:pPr>
                      <w:r>
                        <w:rPr>
                          <w:rFonts w:eastAsiaTheme="minorEastAsia" w:hint="eastAsia"/>
                          <w:sz w:val="32"/>
                          <w:szCs w:val="32"/>
                        </w:rPr>
                        <w:t>Example: Ailpay</w:t>
                      </w:r>
                    </w:p>
                  </w:txbxContent>
                </v:textbox>
                <w10:wrap type="square" anchorx="margin"/>
              </v:shape>
            </w:pict>
          </mc:Fallback>
        </mc:AlternateContent>
      </w:r>
      <w:del w:id="30" w:author="Microsoft Word" w:date="2025-04-11T14:56:00Z">
        <w:r w:rsidR="00716597" w:rsidRPr="002C543C">
          <w:rPr>
            <w:rFonts w:ascii="Times New Roman" w:eastAsiaTheme="minorEastAsia" w:hAnsi="Times New Roman" w:cs="Times New Roman"/>
            <w:noProof/>
            <w:sz w:val="32"/>
            <w:szCs w:val="32"/>
          </w:rPr>
          <mc:AlternateContent>
            <mc:Choice Requires="wps">
              <w:drawing>
                <wp:anchor distT="45720" distB="45720" distL="114300" distR="114300" simplePos="0" relativeHeight="251658287" behindDoc="0" locked="0" layoutInCell="1" allowOverlap="1" wp14:anchorId="7B7B34DA" wp14:editId="6E5DA48B">
                  <wp:simplePos x="0" y="0"/>
                  <wp:positionH relativeFrom="margin">
                    <wp:posOffset>1710055</wp:posOffset>
                  </wp:positionH>
                  <wp:positionV relativeFrom="paragraph">
                    <wp:posOffset>52705</wp:posOffset>
                  </wp:positionV>
                  <wp:extent cx="5375275" cy="660400"/>
                  <wp:effectExtent l="0" t="0" r="15875" b="25400"/>
                  <wp:wrapSquare wrapText="bothSides"/>
                  <wp:docPr id="764568688"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a:xfrm>
                            <a:off x="0" y="0"/>
                            <a:ext cx="5375275" cy="660400"/>
                          </a:xfrm>
                          <a:prstGeom prst="rect">
                            <a:avLst/>
                          </a:prstGeom>
                          <a:solidFill>
                            <a:srgbClr val="FFFFFF"/>
                          </a:solidFill>
                          <a:ln w="9525">
                            <a:solidFill>
                              <a:srgbClr val="000000"/>
                            </a:solidFill>
                            <a:miter/>
                          </a:ln>
                        </wps:spPr>
                        <wps:txbx>
                          <w:txbxContent>
                            <w:p w14:paraId="52769F7D" w14:textId="6494B5DE" w:rsidR="005615F5" w:rsidRDefault="005615F5" w:rsidP="00BE2C21">
                              <w:pPr>
                                <w:spacing w:line="276" w:lineRule="auto"/>
                                <w:rPr>
                                  <w:rFonts w:ascii="Calibri" w:hAnsi="Calibri" w:cs="Calibri"/>
                                  <w:sz w:val="32"/>
                                  <w:szCs w:val="32"/>
                                </w:rPr>
                              </w:pPr>
                              <w:r>
                                <w:rPr>
                                  <w:rFonts w:ascii="Calibri" w:hAnsi="Calibri" w:cs="Calibri" w:hint="eastAsia"/>
                                  <w:sz w:val="32"/>
                                  <w:szCs w:val="32"/>
                                </w:rPr>
                                <w:t>Query name:</w:t>
                              </w:r>
                              <w:r w:rsidR="00716597" w:rsidRPr="00716597">
                                <w:t xml:space="preserve"> </w:t>
                              </w:r>
                              <w:r w:rsidR="00716597" w:rsidRPr="00716597">
                                <w:rPr>
                                  <w:rFonts w:ascii="Calibri" w:hAnsi="Calibri" w:cs="Calibri"/>
                                  <w:sz w:val="32"/>
                                  <w:szCs w:val="32"/>
                                </w:rPr>
                                <w:t>Orders Paid with the Payment Method that you inputted</w:t>
                              </w:r>
                            </w:p>
                          </w:txbxContent>
                        </wps:txbx>
                        <wps:bodyPr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7B7B34DA" id="_x0000_s1056" style="position:absolute;margin-left:134.65pt;margin-top:4.15pt;width:423.25pt;height:52pt;z-index:25165828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">
                  <o:lock v:ext="edit" aspectratio="t"/>
                  <v:textbox>
                    <w:txbxContent>
                      <w:p w14:paraId="52769F7D" w14:textId="6494B5DE" w:rsidR="005615F5" w:rsidRDefault="005615F5" w:rsidP="00BE2C21">
                        <w:pPr>
                          <w:spacing w:line="276" w:lineRule="auto"/>
                          <w:rPr>
                            <w:rFonts w:ascii="Calibri" w:hAnsi="Calibri" w:cs="Calibri"/>
                            <w:sz w:val="32"/>
                            <w:szCs w:val="32"/>
                          </w:rPr>
                        </w:pPr>
                        <w:r>
                          <w:rPr>
                            <w:rFonts w:ascii="Calibri" w:hAnsi="Calibri" w:cs="Calibri" w:hint="eastAsia"/>
                            <w:sz w:val="32"/>
                            <w:szCs w:val="32"/>
                          </w:rPr>
                          <w:t>Query name:</w:t>
                        </w:r>
                        <w:r w:rsidR="00716597" w:rsidRPr="00716597">
                          <w:t xml:space="preserve"> </w:t>
                        </w:r>
                        <w:r w:rsidR="00716597" w:rsidRPr="00716597">
                          <w:rPr>
                            <w:rFonts w:ascii="Calibri" w:hAnsi="Calibri" w:cs="Calibri"/>
                            <w:sz w:val="32"/>
                            <w:szCs w:val="32"/>
                          </w:rPr>
                          <w:t>Orders Paid with the Payment Method that you inputted</w:t>
                        </w:r>
                      </w:p>
                    </w:txbxContent>
                  </v:textbox>
                  <w10:wrap type="square" anchorx="margin"/>
                </v:rect>
              </w:pict>
            </mc:Fallback>
          </mc:AlternateContent>
        </w:r>
      </w:del>
      <w:r w:rsidR="00A50B1B">
        <w:rPr>
          <w:noProof/>
        </w:rPr>
        <w:drawing>
          <wp:inline distT="0" distB="0" distL="0" distR="0" wp14:anchorId="7FB194CF" wp14:editId="1104CB50">
            <wp:extent cx="1561465" cy="473703"/>
            <wp:effectExtent l="0" t="0" r="635" b="3175"/>
            <wp:docPr id="323216060" name="Picture 45" descr="A red sig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79">
                      <a:extLst>
                        <a:ext uri="{28A0092B-C50C-407E-A947-70E740481C1C}">
                          <a14:useLocalDpi xmlns:a14="http://schemas.microsoft.com/office/drawing/2010/main" val="0"/>
                        </a:ext>
                      </a:extLst>
                    </a:blip>
                    <a:stretch>
                      <a:fillRect/>
                    </a:stretch>
                  </pic:blipFill>
                  <pic:spPr>
                    <a:xfrm>
                      <a:off x="0" y="0"/>
                      <a:ext cx="1561465" cy="473703"/>
                    </a:xfrm>
                    <a:prstGeom prst="rect">
                      <a:avLst/>
                    </a:prstGeom>
                  </pic:spPr>
                </pic:pic>
              </a:graphicData>
            </a:graphic>
          </wp:inline>
        </w:drawing>
      </w:r>
      <w:r w:rsidRPr="00DB5046">
        <w:rPr>
          <w:rFonts w:ascii="Calibri" w:hAnsi="Calibri" w:cs="Calibri" w:hint="eastAsia"/>
          <w:sz w:val="32"/>
          <w:szCs w:val="32"/>
        </w:rPr>
        <w:t xml:space="preserve"> </w:t>
      </w:r>
      <w:r w:rsidRPr="00DB5046">
        <w:rPr>
          <w:rStyle w:val="Heading3Char"/>
          <w:rFonts w:hint="eastAsia"/>
        </w:rPr>
        <w:t>Query name:</w:t>
      </w:r>
      <w:r w:rsidRPr="00DB5046">
        <w:rPr>
          <w:rStyle w:val="Heading3Char"/>
        </w:rPr>
        <w:t xml:space="preserve"> Orders Paid with the Payment Method that you inputted</w:t>
      </w:r>
    </w:p>
    <w:p w14:paraId="23AF30FE" w14:textId="7A2C23AC" w:rsidR="0030271D" w:rsidRDefault="00B56780">
      <w:pPr>
        <w:spacing w:after="200" w:line="276" w:lineRule="auto"/>
        <w:rPr>
          <w:rFonts w:ascii="Times New Roman" w:eastAsiaTheme="minorEastAsia" w:hAnsi="Times New Roman" w:cs="Times New Roman"/>
          <w:sz w:val="32"/>
          <w:szCs w:val="32"/>
        </w:rPr>
      </w:pPr>
      <w:r w:rsidRPr="00B56780">
        <w:rPr>
          <w:rFonts w:ascii="Times New Roman" w:eastAsiaTheme="minorEastAsia" w:hAnsi="Times New Roman" w:cs="Times New Roman"/>
          <w:noProof/>
          <w:sz w:val="32"/>
          <w:szCs w:val="32"/>
        </w:rPr>
        <w:drawing>
          <wp:inline distT="0" distB="0" distL="0" distR="0" wp14:anchorId="1F7E1FCA" wp14:editId="5F8B93A0">
            <wp:extent cx="2181225" cy="1147219"/>
            <wp:effectExtent l="0" t="0" r="0" b="0"/>
            <wp:docPr id="17604612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6125" name="Picture 1" descr="A screenshot of a computer error&#10;&#10;AI-generated content may be incorrect."/>
                    <pic:cNvPicPr/>
                  </pic:nvPicPr>
                  <pic:blipFill>
                    <a:blip r:embed="rId80"/>
                    <a:stretch>
                      <a:fillRect/>
                    </a:stretch>
                  </pic:blipFill>
                  <pic:spPr>
                    <a:xfrm>
                      <a:off x="0" y="0"/>
                      <a:ext cx="2189213" cy="1151420"/>
                    </a:xfrm>
                    <a:prstGeom prst="rect">
                      <a:avLst/>
                    </a:prstGeom>
                  </pic:spPr>
                </pic:pic>
              </a:graphicData>
            </a:graphic>
          </wp:inline>
        </w:drawing>
      </w:r>
      <w:r w:rsidR="00477465" w:rsidRPr="00477465">
        <w:rPr>
          <w:rFonts w:ascii="Times New Roman" w:eastAsiaTheme="minorEastAsia" w:hAnsi="Times New Roman" w:cs="Times New Roman"/>
          <w:noProof/>
          <w:sz w:val="32"/>
          <w:szCs w:val="32"/>
        </w:rPr>
        <w:drawing>
          <wp:inline distT="0" distB="0" distL="0" distR="0" wp14:anchorId="09366407" wp14:editId="24783FC6">
            <wp:extent cx="6645910" cy="530225"/>
            <wp:effectExtent l="0" t="0" r="2540" b="3175"/>
            <wp:docPr id="765824280"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24280" name="Picture 1" descr="A screen shot of a phone&#10;&#10;AI-generated content may be incorrect."/>
                    <pic:cNvPicPr/>
                  </pic:nvPicPr>
                  <pic:blipFill>
                    <a:blip r:embed="rId81"/>
                    <a:stretch>
                      <a:fillRect/>
                    </a:stretch>
                  </pic:blipFill>
                  <pic:spPr>
                    <a:xfrm>
                      <a:off x="0" y="0"/>
                      <a:ext cx="6645910" cy="530225"/>
                    </a:xfrm>
                    <a:prstGeom prst="rect">
                      <a:avLst/>
                    </a:prstGeom>
                  </pic:spPr>
                </pic:pic>
              </a:graphicData>
            </a:graphic>
          </wp:inline>
        </w:drawing>
      </w:r>
    </w:p>
    <w:p w14:paraId="79FF9685" w14:textId="0DC63EE6" w:rsidR="003E443C" w:rsidRPr="005615F5" w:rsidRDefault="00DA4D66" w:rsidP="00DA4D66">
      <w:pPr>
        <w:spacing w:after="200" w:line="276" w:lineRule="auto"/>
        <w:jc w:val="center"/>
        <w:rPr>
          <w:rFonts w:ascii="Times New Roman" w:eastAsiaTheme="minorEastAsia" w:hAnsi="Times New Roman" w:cs="Times New Roman"/>
          <w:sz w:val="32"/>
          <w:szCs w:val="32"/>
        </w:rPr>
      </w:pPr>
      <w:r w:rsidRPr="00DA4D66">
        <w:rPr>
          <w:rFonts w:ascii="Times New Roman" w:eastAsiaTheme="minorEastAsia" w:hAnsi="Times New Roman" w:cs="Times New Roman"/>
          <w:noProof/>
          <w:sz w:val="32"/>
          <w:szCs w:val="32"/>
        </w:rPr>
        <w:drawing>
          <wp:inline distT="0" distB="0" distL="0" distR="0" wp14:anchorId="0967B3E2" wp14:editId="750657E5">
            <wp:extent cx="5553850" cy="1971950"/>
            <wp:effectExtent l="0" t="0" r="8890" b="9525"/>
            <wp:docPr id="1724095508" name="Picture 1" descr="A screen shot of a payment meth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95508" name="Picture 1" descr="A screen shot of a payment method&#10;&#10;AI-generated content may be incorrect."/>
                    <pic:cNvPicPr/>
                  </pic:nvPicPr>
                  <pic:blipFill>
                    <a:blip r:embed="rId82"/>
                    <a:stretch>
                      <a:fillRect/>
                    </a:stretch>
                  </pic:blipFill>
                  <pic:spPr>
                    <a:xfrm>
                      <a:off x="0" y="0"/>
                      <a:ext cx="5553850" cy="1971950"/>
                    </a:xfrm>
                    <a:prstGeom prst="rect">
                      <a:avLst/>
                    </a:prstGeom>
                  </pic:spPr>
                </pic:pic>
              </a:graphicData>
            </a:graphic>
          </wp:inline>
        </w:drawing>
      </w:r>
    </w:p>
    <w:p w14:paraId="4BF39F93" w14:textId="46A95303" w:rsidR="00834D0C" w:rsidRPr="008D0F00" w:rsidRDefault="0030271D" w:rsidP="008D0F00">
      <w:pPr>
        <w:jc w:val="center"/>
        <w:rPr>
          <w:rStyle w:val="Heading3Char"/>
        </w:rPr>
      </w:pPr>
      <w:r>
        <w:rPr>
          <w:rFonts w:ascii="Times New Roman" w:eastAsiaTheme="minorEastAsia" w:hAnsi="Times New Roman" w:cs="Times New Roman"/>
          <w:noProof/>
          <w:sz w:val="32"/>
          <w:szCs w:val="32"/>
        </w:rPr>
        <w:lastRenderedPageBreak/>
        <w:drawing>
          <wp:inline distT="0" distB="0" distL="0" distR="0" wp14:anchorId="3BB9A933" wp14:editId="2A4A2285">
            <wp:extent cx="1681525" cy="457200"/>
            <wp:effectExtent l="0" t="0" r="0" b="0"/>
            <wp:docPr id="894244606" name="Picture 48" descr="A red sig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38378" name="Picture 48" descr="A red sign with yellow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717237" cy="466910"/>
                    </a:xfrm>
                    <a:prstGeom prst="rect">
                      <a:avLst/>
                    </a:prstGeom>
                  </pic:spPr>
                </pic:pic>
              </a:graphicData>
            </a:graphic>
          </wp:inline>
        </w:drawing>
      </w:r>
      <w:r w:rsidR="00834D0C" w:rsidRPr="008D0F00">
        <w:rPr>
          <w:rStyle w:val="Heading3Char"/>
          <w:rFonts w:hint="eastAsia"/>
        </w:rPr>
        <w:t>Query name:</w:t>
      </w:r>
      <w:r w:rsidR="00834D0C" w:rsidRPr="008D0F00">
        <w:rPr>
          <w:rStyle w:val="Heading3Char"/>
        </w:rPr>
        <w:t xml:space="preserve"> Orders with</w:t>
      </w:r>
      <w:r w:rsidR="008D0F00">
        <w:rPr>
          <w:rStyle w:val="Heading3Char"/>
        </w:rPr>
        <w:t xml:space="preserve"> </w:t>
      </w:r>
      <w:r w:rsidR="00834D0C" w:rsidRPr="008D0F00">
        <w:rPr>
          <w:rStyle w:val="Heading3Char"/>
        </w:rPr>
        <w:t>Multiple Items</w:t>
      </w:r>
    </w:p>
    <w:p w14:paraId="47AF6F99" w14:textId="5C3D964E" w:rsidR="001A0B4C" w:rsidRDefault="001A0B4C" w:rsidP="001A0B4C">
      <w:pPr>
        <w:spacing w:after="200" w:line="276" w:lineRule="auto"/>
        <w:rPr>
          <w:rFonts w:ascii="Times New Roman" w:eastAsiaTheme="minorEastAsia" w:hAnsi="Times New Roman" w:cs="Times New Roman"/>
          <w:sz w:val="32"/>
          <w:szCs w:val="32"/>
        </w:rPr>
      </w:pPr>
      <w:r w:rsidRPr="001A0B4C">
        <w:rPr>
          <w:rFonts w:ascii="Times New Roman" w:eastAsiaTheme="minorEastAsia" w:hAnsi="Times New Roman" w:cs="Times New Roman"/>
          <w:noProof/>
          <w:sz w:val="32"/>
          <w:szCs w:val="32"/>
        </w:rPr>
        <w:drawing>
          <wp:inline distT="0" distB="0" distL="0" distR="0" wp14:anchorId="27320F9E" wp14:editId="6B65F407">
            <wp:extent cx="4558664" cy="800100"/>
            <wp:effectExtent l="0" t="0" r="0" b="0"/>
            <wp:docPr id="281687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87126" name="Picture 1" descr="A screenshot of a computer&#10;&#10;AI-generated content may be incorrect."/>
                    <pic:cNvPicPr/>
                  </pic:nvPicPr>
                  <pic:blipFill>
                    <a:blip r:embed="rId84"/>
                    <a:stretch>
                      <a:fillRect/>
                    </a:stretch>
                  </pic:blipFill>
                  <pic:spPr>
                    <a:xfrm>
                      <a:off x="0" y="0"/>
                      <a:ext cx="4571148" cy="802291"/>
                    </a:xfrm>
                    <a:prstGeom prst="rect">
                      <a:avLst/>
                    </a:prstGeom>
                  </pic:spPr>
                </pic:pic>
              </a:graphicData>
            </a:graphic>
          </wp:inline>
        </w:drawing>
      </w:r>
    </w:p>
    <w:p w14:paraId="4517CE6B" w14:textId="33268E8B" w:rsidR="0030271D" w:rsidRDefault="00834D0C" w:rsidP="001A0B4C">
      <w:pPr>
        <w:spacing w:after="200" w:line="276" w:lineRule="auto"/>
        <w:jc w:val="center"/>
        <w:rPr>
          <w:rFonts w:ascii="Times New Roman" w:eastAsiaTheme="minorEastAsia" w:hAnsi="Times New Roman" w:cs="Times New Roman"/>
          <w:sz w:val="32"/>
          <w:szCs w:val="32"/>
        </w:rPr>
      </w:pPr>
      <w:r w:rsidRPr="00C5291C">
        <w:rPr>
          <w:rFonts w:ascii="Times New Roman" w:eastAsiaTheme="minorEastAsia" w:hAnsi="Times New Roman" w:cs="Times New Roman"/>
          <w:noProof/>
          <w:sz w:val="32"/>
          <w:szCs w:val="32"/>
        </w:rPr>
        <mc:AlternateContent>
          <mc:Choice Requires="wps">
            <w:drawing>
              <wp:anchor distT="45720" distB="45720" distL="114300" distR="114300" simplePos="0" relativeHeight="251658303" behindDoc="0" locked="0" layoutInCell="1" allowOverlap="1" wp14:anchorId="2F740AA1" wp14:editId="0339FD3C">
                <wp:simplePos x="0" y="0"/>
                <wp:positionH relativeFrom="margin">
                  <wp:align>right</wp:align>
                </wp:positionH>
                <wp:positionV relativeFrom="paragraph">
                  <wp:posOffset>59517</wp:posOffset>
                </wp:positionV>
                <wp:extent cx="3347085" cy="5223510"/>
                <wp:effectExtent l="0" t="0" r="24765" b="15240"/>
                <wp:wrapSquare wrapText="bothSides"/>
                <wp:docPr id="20525009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085" cy="5223510"/>
                        </a:xfrm>
                        <a:prstGeom prst="rect">
                          <a:avLst/>
                        </a:prstGeom>
                        <a:solidFill>
                          <a:srgbClr val="FFFFFF"/>
                        </a:solidFill>
                        <a:ln w="9525">
                          <a:solidFill>
                            <a:srgbClr val="000000"/>
                          </a:solidFill>
                          <a:miter lim="800000"/>
                          <a:headEnd/>
                          <a:tailEnd/>
                        </a:ln>
                      </wps:spPr>
                      <wps:txbx>
                        <w:txbxContent>
                          <w:p w14:paraId="70FDA62B" w14:textId="1BAC424D" w:rsidR="00C5291C" w:rsidRPr="00E87226" w:rsidRDefault="00FC567D">
                            <w:pPr>
                              <w:rPr>
                                <w:rFonts w:eastAsiaTheme="minorEastAsia"/>
                                <w:b/>
                                <w:bCs/>
                                <w:sz w:val="32"/>
                                <w:szCs w:val="32"/>
                              </w:rPr>
                            </w:pPr>
                            <w:r w:rsidRPr="00336D0A">
                              <w:rPr>
                                <w:rFonts w:eastAsiaTheme="minorEastAsia"/>
                                <w:sz w:val="32"/>
                                <w:szCs w:val="32"/>
                              </w:rPr>
                              <w:t>When user clicks this button,</w:t>
                            </w:r>
                            <w:r w:rsidR="005F1EDF">
                              <w:rPr>
                                <w:rFonts w:eastAsiaTheme="minorEastAsia" w:hint="eastAsia"/>
                                <w:sz w:val="32"/>
                                <w:szCs w:val="32"/>
                              </w:rPr>
                              <w:t xml:space="preserve"> the </w:t>
                            </w:r>
                            <w:r w:rsidR="00BD4BA7">
                              <w:rPr>
                                <w:rFonts w:eastAsiaTheme="minorEastAsia" w:hint="eastAsia"/>
                                <w:sz w:val="32"/>
                                <w:szCs w:val="32"/>
                              </w:rPr>
                              <w:t xml:space="preserve">query will </w:t>
                            </w:r>
                            <w:r w:rsidR="00E87226" w:rsidRPr="00E87226">
                              <w:rPr>
                                <w:rFonts w:eastAsiaTheme="minorEastAsia"/>
                                <w:b/>
                                <w:bCs/>
                                <w:sz w:val="32"/>
                                <w:szCs w:val="32"/>
                              </w:rPr>
                              <w:t>pinpoint</w:t>
                            </w:r>
                            <w:r w:rsidR="00462354" w:rsidRPr="00462354">
                              <w:rPr>
                                <w:rFonts w:eastAsiaTheme="minorEastAsia"/>
                                <w:b/>
                                <w:bCs/>
                                <w:sz w:val="32"/>
                                <w:szCs w:val="32"/>
                              </w:rPr>
                              <w:t xml:space="preserve"> orders with multiple items</w:t>
                            </w:r>
                            <w:r w:rsidR="00462354">
                              <w:rPr>
                                <w:rFonts w:eastAsiaTheme="minorEastAsia" w:hint="eastAsia"/>
                                <w:b/>
                                <w:bCs/>
                                <w:sz w:val="32"/>
                                <w:szCs w:val="32"/>
                              </w:rPr>
                              <w:t>,</w:t>
                            </w:r>
                            <w:r w:rsidR="00BD4BA7" w:rsidRPr="00EE2CB8">
                              <w:rPr>
                                <w:rFonts w:eastAsiaTheme="minorEastAsia" w:hint="eastAsia"/>
                                <w:sz w:val="32"/>
                                <w:szCs w:val="32"/>
                              </w:rPr>
                              <w:t xml:space="preserve"> </w:t>
                            </w:r>
                            <w:r w:rsidR="00BD4BA7">
                              <w:rPr>
                                <w:rFonts w:eastAsiaTheme="minorEastAsia" w:hint="eastAsia"/>
                                <w:sz w:val="32"/>
                                <w:szCs w:val="32"/>
                              </w:rPr>
                              <w:t>use</w:t>
                            </w:r>
                            <w:r w:rsidR="001D7821">
                              <w:rPr>
                                <w:rFonts w:eastAsiaTheme="minorEastAsia" w:hint="eastAsia"/>
                                <w:sz w:val="32"/>
                                <w:szCs w:val="32"/>
                              </w:rPr>
                              <w:t xml:space="preserve"> </w:t>
                            </w:r>
                            <w:r w:rsidR="001D7821" w:rsidRPr="001D7821">
                              <w:rPr>
                                <w:rFonts w:eastAsiaTheme="minorEastAsia"/>
                                <w:sz w:val="32"/>
                                <w:szCs w:val="32"/>
                              </w:rPr>
                              <w:t xml:space="preserve">Counts items per order </w:t>
                            </w:r>
                            <w:r w:rsidR="001D7821" w:rsidRPr="005D5B34">
                              <w:rPr>
                                <w:rFonts w:eastAsiaTheme="minorEastAsia"/>
                                <w:sz w:val="32"/>
                                <w:szCs w:val="32"/>
                                <w:highlight w:val="yellow"/>
                              </w:rPr>
                              <w:t>(COUNT(Item_ID) AS Item_Count)</w:t>
                            </w:r>
                            <w:r w:rsidR="001D7821" w:rsidRPr="001D7821">
                              <w:rPr>
                                <w:rFonts w:eastAsiaTheme="minorEastAsia"/>
                                <w:sz w:val="32"/>
                                <w:szCs w:val="32"/>
                              </w:rPr>
                              <w:t xml:space="preserve"> and Groups results by Order_ID to maintain order-level context</w:t>
                            </w:r>
                            <w:r w:rsidR="00670AF7" w:rsidRPr="00EE2CB8">
                              <w:rPr>
                                <w:rFonts w:eastAsiaTheme="minorEastAsia" w:hint="eastAsia"/>
                                <w:sz w:val="32"/>
                                <w:szCs w:val="32"/>
                              </w:rPr>
                              <w:t>,</w:t>
                            </w:r>
                            <w:r w:rsidR="00670AF7" w:rsidRPr="00EE2CB8">
                              <w:rPr>
                                <w:sz w:val="32"/>
                                <w:szCs w:val="32"/>
                              </w:rPr>
                              <w:t xml:space="preserve"> </w:t>
                            </w:r>
                            <w:r w:rsidR="00EE2CB8" w:rsidRPr="00EE2CB8">
                              <w:rPr>
                                <w:sz w:val="32"/>
                                <w:szCs w:val="32"/>
                              </w:rPr>
                              <w:t xml:space="preserve">Uses HAVING </w:t>
                            </w:r>
                            <w:r w:rsidR="00EE2CB8" w:rsidRPr="005D5B34">
                              <w:rPr>
                                <w:sz w:val="32"/>
                                <w:szCs w:val="32"/>
                                <w:highlight w:val="yellow"/>
                              </w:rPr>
                              <w:t>COUNT(Item_ID) &gt; 1</w:t>
                            </w:r>
                            <w:r w:rsidR="00EE2CB8" w:rsidRPr="005D5B34">
                              <w:rPr>
                                <w:rFonts w:eastAsiaTheme="minorEastAsia" w:hint="eastAsia"/>
                                <w:sz w:val="32"/>
                                <w:szCs w:val="32"/>
                                <w:highlight w:val="yellow"/>
                              </w:rPr>
                              <w:t xml:space="preserve"> </w:t>
                            </w:r>
                            <w:r w:rsidR="00EE2CB8" w:rsidRPr="005D5B34">
                              <w:rPr>
                                <w:rFonts w:eastAsiaTheme="minorEastAsia"/>
                                <w:sz w:val="32"/>
                                <w:szCs w:val="32"/>
                                <w:highlight w:val="yellow"/>
                              </w:rPr>
                              <w:t>to focus</w:t>
                            </w:r>
                            <w:r w:rsidR="00670AF7" w:rsidRPr="005D5B34">
                              <w:rPr>
                                <w:rFonts w:eastAsiaTheme="minorEastAsia"/>
                                <w:sz w:val="32"/>
                                <w:szCs w:val="32"/>
                                <w:highlight w:val="yellow"/>
                              </w:rPr>
                              <w:t xml:space="preserve"> on orders &gt; 2</w:t>
                            </w:r>
                            <w:r w:rsidR="00EE2CB8" w:rsidRPr="005D5B34">
                              <w:rPr>
                                <w:rFonts w:eastAsiaTheme="minorEastAsia" w:hint="eastAsia"/>
                                <w:sz w:val="32"/>
                                <w:szCs w:val="32"/>
                                <w:highlight w:val="yellow"/>
                              </w:rPr>
                              <w:t xml:space="preserve"> data</w:t>
                            </w:r>
                            <w:r w:rsidR="00EE2CB8">
                              <w:rPr>
                                <w:rFonts w:eastAsiaTheme="minorEastAsia" w:hint="eastAsia"/>
                                <w:sz w:val="32"/>
                                <w:szCs w:val="32"/>
                              </w:rPr>
                              <w:t>.</w:t>
                            </w:r>
                            <w:r w:rsidR="00E87226" w:rsidRPr="00E87226">
                              <w:rPr>
                                <w:rFonts w:eastAsiaTheme="minorEastAsia" w:hint="eastAsia"/>
                                <w:sz w:val="32"/>
                                <w:szCs w:val="32"/>
                              </w:rPr>
                              <w:t xml:space="preserve"> </w:t>
                            </w:r>
                            <w:r w:rsidR="00E87226" w:rsidRPr="00E87226">
                              <w:rPr>
                                <w:rFonts w:eastAsiaTheme="minorEastAsia"/>
                                <w:sz w:val="32"/>
                                <w:szCs w:val="32"/>
                              </w:rPr>
                              <w:t>I</w:t>
                            </w:r>
                            <w:r w:rsidR="00E87226" w:rsidRPr="00E87226">
                              <w:rPr>
                                <w:rFonts w:eastAsiaTheme="minorEastAsia" w:hint="eastAsia"/>
                                <w:sz w:val="32"/>
                                <w:szCs w:val="32"/>
                              </w:rPr>
                              <w:t>t can use for sales strategy optimization. The result is shown like this</w:t>
                            </w:r>
                            <w:r w:rsidR="00130453">
                              <w:rPr>
                                <w:rFonts w:eastAsiaTheme="minorEastAsia" w:cstheme="minorHAnsi" w:hint="eastAsia"/>
                                <w:sz w:val="32"/>
                                <w:szCs w:val="32"/>
                              </w:rPr>
                              <w:t>.</w:t>
                            </w:r>
                            <w:r w:rsidR="00130453">
                              <w:rPr>
                                <w:rFonts w:eastAsiaTheme="minorEastAsia" w:cstheme="minorHAnsi"/>
                                <w:sz w:val="32"/>
                                <w:szCs w:val="32"/>
                              </w:rPr>
                              <w:b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40AA1" id="_x0000_s1057" type="#_x0000_t202" style="position:absolute;left:0;text-align:left;margin-left:212.35pt;margin-top:4.7pt;width:263.55pt;height:411.3pt;z-index:25165830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">
                <v:textbox>
                  <w:txbxContent>
                    <w:p w14:paraId="70FDA62B" w14:textId="1BAC424D" w:rsidR="00C5291C" w:rsidRPr="00E87226" w:rsidRDefault="00FC567D">
                      <w:pPr>
                        <w:rPr>
                          <w:rFonts w:eastAsiaTheme="minorEastAsia"/>
                          <w:b/>
                          <w:bCs/>
                          <w:sz w:val="32"/>
                          <w:szCs w:val="32"/>
                        </w:rPr>
                      </w:pPr>
                      <w:r w:rsidRPr="00336D0A">
                        <w:rPr>
                          <w:rFonts w:eastAsiaTheme="minorEastAsia"/>
                          <w:sz w:val="32"/>
                          <w:szCs w:val="32"/>
                        </w:rPr>
                        <w:t>When user clicks this button,</w:t>
                      </w:r>
                      <w:r w:rsidR="005F1EDF">
                        <w:rPr>
                          <w:rFonts w:eastAsiaTheme="minorEastAsia" w:hint="eastAsia"/>
                          <w:sz w:val="32"/>
                          <w:szCs w:val="32"/>
                        </w:rPr>
                        <w:t xml:space="preserve"> the </w:t>
                      </w:r>
                      <w:r w:rsidR="00BD4BA7">
                        <w:rPr>
                          <w:rFonts w:eastAsiaTheme="minorEastAsia" w:hint="eastAsia"/>
                          <w:sz w:val="32"/>
                          <w:szCs w:val="32"/>
                        </w:rPr>
                        <w:t xml:space="preserve">query will </w:t>
                      </w:r>
                      <w:r w:rsidR="00E87226" w:rsidRPr="00E87226">
                        <w:rPr>
                          <w:rFonts w:eastAsiaTheme="minorEastAsia"/>
                          <w:b/>
                          <w:bCs/>
                          <w:sz w:val="32"/>
                          <w:szCs w:val="32"/>
                        </w:rPr>
                        <w:t>pinpoint</w:t>
                      </w:r>
                      <w:r w:rsidR="00462354" w:rsidRPr="00462354">
                        <w:rPr>
                          <w:rFonts w:eastAsiaTheme="minorEastAsia"/>
                          <w:b/>
                          <w:bCs/>
                          <w:sz w:val="32"/>
                          <w:szCs w:val="32"/>
                        </w:rPr>
                        <w:t xml:space="preserve"> orders with multiple items</w:t>
                      </w:r>
                      <w:r w:rsidR="00462354">
                        <w:rPr>
                          <w:rFonts w:eastAsiaTheme="minorEastAsia" w:hint="eastAsia"/>
                          <w:b/>
                          <w:bCs/>
                          <w:sz w:val="32"/>
                          <w:szCs w:val="32"/>
                        </w:rPr>
                        <w:t>,</w:t>
                      </w:r>
                      <w:r w:rsidR="00BD4BA7" w:rsidRPr="00EE2CB8">
                        <w:rPr>
                          <w:rFonts w:eastAsiaTheme="minorEastAsia" w:hint="eastAsia"/>
                          <w:sz w:val="32"/>
                          <w:szCs w:val="32"/>
                        </w:rPr>
                        <w:t xml:space="preserve"> </w:t>
                      </w:r>
                      <w:r w:rsidR="00BD4BA7">
                        <w:rPr>
                          <w:rFonts w:eastAsiaTheme="minorEastAsia" w:hint="eastAsia"/>
                          <w:sz w:val="32"/>
                          <w:szCs w:val="32"/>
                        </w:rPr>
                        <w:t>use</w:t>
                      </w:r>
                      <w:r w:rsidR="001D7821">
                        <w:rPr>
                          <w:rFonts w:eastAsiaTheme="minorEastAsia" w:hint="eastAsia"/>
                          <w:sz w:val="32"/>
                          <w:szCs w:val="32"/>
                        </w:rPr>
                        <w:t xml:space="preserve"> </w:t>
                      </w:r>
                      <w:r w:rsidR="001D7821" w:rsidRPr="001D7821">
                        <w:rPr>
                          <w:rFonts w:eastAsiaTheme="minorEastAsia"/>
                          <w:sz w:val="32"/>
                          <w:szCs w:val="32"/>
                        </w:rPr>
                        <w:t xml:space="preserve">Counts items per order </w:t>
                      </w:r>
                      <w:r w:rsidR="001D7821" w:rsidRPr="005D5B34">
                        <w:rPr>
                          <w:rFonts w:eastAsiaTheme="minorEastAsia"/>
                          <w:sz w:val="32"/>
                          <w:szCs w:val="32"/>
                          <w:highlight w:val="yellow"/>
                        </w:rPr>
                        <w:t>(COUNT(Item_ID) AS Item_Count)</w:t>
                      </w:r>
                      <w:r w:rsidR="001D7821" w:rsidRPr="001D7821">
                        <w:rPr>
                          <w:rFonts w:eastAsiaTheme="minorEastAsia"/>
                          <w:sz w:val="32"/>
                          <w:szCs w:val="32"/>
                        </w:rPr>
                        <w:t xml:space="preserve"> and Groups results by Order_ID to maintain order-level context</w:t>
                      </w:r>
                      <w:r w:rsidR="00670AF7" w:rsidRPr="00EE2CB8">
                        <w:rPr>
                          <w:rFonts w:eastAsiaTheme="minorEastAsia" w:hint="eastAsia"/>
                          <w:sz w:val="32"/>
                          <w:szCs w:val="32"/>
                        </w:rPr>
                        <w:t>,</w:t>
                      </w:r>
                      <w:r w:rsidR="00670AF7" w:rsidRPr="00EE2CB8">
                        <w:rPr>
                          <w:sz w:val="32"/>
                          <w:szCs w:val="32"/>
                        </w:rPr>
                        <w:t xml:space="preserve"> </w:t>
                      </w:r>
                      <w:r w:rsidR="00EE2CB8" w:rsidRPr="00EE2CB8">
                        <w:rPr>
                          <w:sz w:val="32"/>
                          <w:szCs w:val="32"/>
                        </w:rPr>
                        <w:t xml:space="preserve">Uses HAVING </w:t>
                      </w:r>
                      <w:r w:rsidR="00EE2CB8" w:rsidRPr="005D5B34">
                        <w:rPr>
                          <w:sz w:val="32"/>
                          <w:szCs w:val="32"/>
                          <w:highlight w:val="yellow"/>
                        </w:rPr>
                        <w:t>COUNT(Item_ID) &gt; 1</w:t>
                      </w:r>
                      <w:r w:rsidR="00EE2CB8" w:rsidRPr="005D5B34">
                        <w:rPr>
                          <w:rFonts w:eastAsiaTheme="minorEastAsia" w:hint="eastAsia"/>
                          <w:sz w:val="32"/>
                          <w:szCs w:val="32"/>
                          <w:highlight w:val="yellow"/>
                        </w:rPr>
                        <w:t xml:space="preserve"> </w:t>
                      </w:r>
                      <w:r w:rsidR="00EE2CB8" w:rsidRPr="005D5B34">
                        <w:rPr>
                          <w:rFonts w:eastAsiaTheme="minorEastAsia"/>
                          <w:sz w:val="32"/>
                          <w:szCs w:val="32"/>
                          <w:highlight w:val="yellow"/>
                        </w:rPr>
                        <w:t>to focus</w:t>
                      </w:r>
                      <w:r w:rsidR="00670AF7" w:rsidRPr="005D5B34">
                        <w:rPr>
                          <w:rFonts w:eastAsiaTheme="minorEastAsia"/>
                          <w:sz w:val="32"/>
                          <w:szCs w:val="32"/>
                          <w:highlight w:val="yellow"/>
                        </w:rPr>
                        <w:t xml:space="preserve"> on orders &gt; 2</w:t>
                      </w:r>
                      <w:r w:rsidR="00EE2CB8" w:rsidRPr="005D5B34">
                        <w:rPr>
                          <w:rFonts w:eastAsiaTheme="minorEastAsia" w:hint="eastAsia"/>
                          <w:sz w:val="32"/>
                          <w:szCs w:val="32"/>
                          <w:highlight w:val="yellow"/>
                        </w:rPr>
                        <w:t xml:space="preserve"> data</w:t>
                      </w:r>
                      <w:r w:rsidR="00EE2CB8">
                        <w:rPr>
                          <w:rFonts w:eastAsiaTheme="minorEastAsia" w:hint="eastAsia"/>
                          <w:sz w:val="32"/>
                          <w:szCs w:val="32"/>
                        </w:rPr>
                        <w:t>.</w:t>
                      </w:r>
                      <w:r w:rsidR="00E87226" w:rsidRPr="00E87226">
                        <w:rPr>
                          <w:rFonts w:eastAsiaTheme="minorEastAsia" w:hint="eastAsia"/>
                          <w:sz w:val="32"/>
                          <w:szCs w:val="32"/>
                        </w:rPr>
                        <w:t xml:space="preserve"> </w:t>
                      </w:r>
                      <w:r w:rsidR="00E87226" w:rsidRPr="00E87226">
                        <w:rPr>
                          <w:rFonts w:eastAsiaTheme="minorEastAsia"/>
                          <w:sz w:val="32"/>
                          <w:szCs w:val="32"/>
                        </w:rPr>
                        <w:t>I</w:t>
                      </w:r>
                      <w:r w:rsidR="00E87226" w:rsidRPr="00E87226">
                        <w:rPr>
                          <w:rFonts w:eastAsiaTheme="minorEastAsia" w:hint="eastAsia"/>
                          <w:sz w:val="32"/>
                          <w:szCs w:val="32"/>
                        </w:rPr>
                        <w:t>t can use for sales strategy optimization. The result is shown like this</w:t>
                      </w:r>
                      <w:r w:rsidR="00130453">
                        <w:rPr>
                          <w:rFonts w:eastAsiaTheme="minorEastAsia" w:cstheme="minorHAnsi" w:hint="eastAsia"/>
                          <w:sz w:val="32"/>
                          <w:szCs w:val="32"/>
                        </w:rPr>
                        <w:t>.</w:t>
                      </w:r>
                      <w:r w:rsidR="00130453">
                        <w:rPr>
                          <w:rFonts w:eastAsiaTheme="minorEastAsia" w:cstheme="minorHAnsi"/>
                          <w:sz w:val="32"/>
                          <w:szCs w:val="32"/>
                        </w:rPr>
                        <w:br/>
                        <w:t>←</w:t>
                      </w:r>
                    </w:p>
                  </w:txbxContent>
                </v:textbox>
                <w10:wrap type="square" anchorx="margin"/>
              </v:shape>
            </w:pict>
          </mc:Fallback>
        </mc:AlternateContent>
      </w:r>
      <w:r w:rsidR="00A1465F" w:rsidRPr="00A1465F">
        <w:rPr>
          <w:rFonts w:ascii="Times New Roman" w:eastAsiaTheme="minorEastAsia" w:hAnsi="Times New Roman" w:cs="Times New Roman"/>
          <w:noProof/>
          <w:sz w:val="32"/>
          <w:szCs w:val="32"/>
        </w:rPr>
        <w:drawing>
          <wp:inline distT="0" distB="0" distL="0" distR="0" wp14:anchorId="4FDFA210" wp14:editId="67E2A7BF">
            <wp:extent cx="2743200" cy="5176207"/>
            <wp:effectExtent l="0" t="0" r="0" b="5715"/>
            <wp:docPr id="1674222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22092" name="Picture 1" descr="A screenshot of a computer&#10;&#10;AI-generated content may be incorrect."/>
                    <pic:cNvPicPr/>
                  </pic:nvPicPr>
                  <pic:blipFill>
                    <a:blip r:embed="rId85"/>
                    <a:stretch>
                      <a:fillRect/>
                    </a:stretch>
                  </pic:blipFill>
                  <pic:spPr>
                    <a:xfrm>
                      <a:off x="0" y="0"/>
                      <a:ext cx="2767731" cy="5222495"/>
                    </a:xfrm>
                    <a:prstGeom prst="rect">
                      <a:avLst/>
                    </a:prstGeom>
                  </pic:spPr>
                </pic:pic>
              </a:graphicData>
            </a:graphic>
          </wp:inline>
        </w:drawing>
      </w:r>
    </w:p>
    <w:p w14:paraId="2F052DD5" w14:textId="77777777" w:rsidR="00C5291C" w:rsidRDefault="00C5291C" w:rsidP="001A0B4C">
      <w:pPr>
        <w:spacing w:after="200" w:line="276" w:lineRule="auto"/>
        <w:jc w:val="center"/>
        <w:rPr>
          <w:rFonts w:ascii="Times New Roman" w:eastAsiaTheme="minorEastAsia" w:hAnsi="Times New Roman" w:cs="Times New Roman"/>
          <w:sz w:val="32"/>
          <w:szCs w:val="32"/>
        </w:rPr>
      </w:pPr>
    </w:p>
    <w:p w14:paraId="4C1F1331" w14:textId="36B69447" w:rsidR="00834D0C" w:rsidRPr="002C543C" w:rsidRDefault="00D53B0E" w:rsidP="00834D0C">
      <w:pPr>
        <w:rPr>
          <w:rFonts w:eastAsiaTheme="minorEastAsia"/>
          <w:sz w:val="32"/>
          <w:szCs w:val="32"/>
        </w:rPr>
      </w:pPr>
      <w:r w:rsidRPr="00D3390A">
        <w:rPr>
          <w:rFonts w:ascii="Times New Roman" w:eastAsiaTheme="minorEastAsia" w:hAnsi="Times New Roman" w:cs="Times New Roman"/>
          <w:noProof/>
          <w:sz w:val="32"/>
          <w:szCs w:val="32"/>
        </w:rPr>
        <w:lastRenderedPageBreak/>
        <mc:AlternateContent>
          <mc:Choice Requires="wps">
            <w:drawing>
              <wp:anchor distT="45720" distB="45720" distL="114300" distR="114300" simplePos="0" relativeHeight="251658304" behindDoc="0" locked="0" layoutInCell="1" allowOverlap="1" wp14:anchorId="7C165EB0" wp14:editId="4FABEFCA">
                <wp:simplePos x="0" y="0"/>
                <wp:positionH relativeFrom="margin">
                  <wp:posOffset>8890</wp:posOffset>
                </wp:positionH>
                <wp:positionV relativeFrom="paragraph">
                  <wp:posOffset>927735</wp:posOffset>
                </wp:positionV>
                <wp:extent cx="1792605" cy="555625"/>
                <wp:effectExtent l="0" t="0" r="10795" b="15875"/>
                <wp:wrapSquare wrapText="bothSides"/>
                <wp:docPr id="2109375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2605" cy="555625"/>
                        </a:xfrm>
                        <a:prstGeom prst="rect">
                          <a:avLst/>
                        </a:prstGeom>
                        <a:solidFill>
                          <a:srgbClr val="FFFFFF"/>
                        </a:solidFill>
                        <a:ln w="9525">
                          <a:solidFill>
                            <a:srgbClr val="000000"/>
                          </a:solidFill>
                          <a:miter lim="800000"/>
                          <a:headEnd/>
                          <a:tailEnd/>
                        </a:ln>
                      </wps:spPr>
                      <wps:txbx>
                        <w:txbxContent>
                          <w:p w14:paraId="720AEBEC" w14:textId="0EC42775" w:rsidR="00D3390A" w:rsidRPr="002E1413" w:rsidRDefault="002E1413">
                            <w:pPr>
                              <w:rPr>
                                <w:rFonts w:eastAsiaTheme="minorEastAsia"/>
                                <w:sz w:val="32"/>
                                <w:szCs w:val="32"/>
                              </w:rPr>
                            </w:pPr>
                            <w:r>
                              <w:rPr>
                                <w:rFonts w:eastAsiaTheme="minorEastAsia" w:hint="eastAsia"/>
                                <w:sz w:val="32"/>
                                <w:szCs w:val="32"/>
                              </w:rPr>
                              <w:t xml:space="preserve">Example: </w:t>
                            </w:r>
                            <w:r w:rsidRPr="002E1413">
                              <w:rPr>
                                <w:rFonts w:eastAsiaTheme="minorEastAsia" w:hint="eastAsia"/>
                                <w:sz w:val="32"/>
                                <w:szCs w:val="32"/>
                              </w:rPr>
                              <w:t>2025/1/1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165EB0" id="_x0000_s1058" type="#_x0000_t202" style="position:absolute;margin-left:.7pt;margin-top:73.05pt;width:141.15pt;height:43.75pt;z-index:251658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">
                <v:textbox>
                  <w:txbxContent>
                    <w:p w14:paraId="720AEBEC" w14:textId="0EC42775" w:rsidR="00D3390A" w:rsidRPr="002E1413" w:rsidRDefault="002E1413">
                      <w:pPr>
                        <w:rPr>
                          <w:rFonts w:eastAsiaTheme="minorEastAsia"/>
                          <w:sz w:val="32"/>
                          <w:szCs w:val="32"/>
                        </w:rPr>
                      </w:pPr>
                      <w:r>
                        <w:rPr>
                          <w:rFonts w:eastAsiaTheme="minorEastAsia" w:hint="eastAsia"/>
                          <w:sz w:val="32"/>
                          <w:szCs w:val="32"/>
                        </w:rPr>
                        <w:t xml:space="preserve">Example: </w:t>
                      </w:r>
                      <w:r w:rsidRPr="002E1413">
                        <w:rPr>
                          <w:rFonts w:eastAsiaTheme="minorEastAsia" w:hint="eastAsia"/>
                          <w:sz w:val="32"/>
                          <w:szCs w:val="32"/>
                        </w:rPr>
                        <w:t>2025/1/1</w:t>
                      </w:r>
                    </w:p>
                  </w:txbxContent>
                </v:textbox>
                <w10:wrap type="square" anchorx="margin"/>
              </v:shape>
            </w:pict>
          </mc:Fallback>
        </mc:AlternateContent>
      </w:r>
      <w:r w:rsidR="0030271D">
        <w:rPr>
          <w:rFonts w:ascii="Times New Roman" w:eastAsiaTheme="minorEastAsia" w:hAnsi="Times New Roman" w:cs="Times New Roman"/>
          <w:noProof/>
          <w:sz w:val="32"/>
          <w:szCs w:val="32"/>
        </w:rPr>
        <w:drawing>
          <wp:inline distT="0" distB="0" distL="0" distR="0" wp14:anchorId="3F8C5DA2" wp14:editId="2DE09EB9">
            <wp:extent cx="1668780" cy="529125"/>
            <wp:effectExtent l="0" t="0" r="7620" b="4445"/>
            <wp:docPr id="317295511" name="Picture 49" descr="A red sig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51340" name="Picture 49" descr="A red sign with yellow 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679090" cy="532394"/>
                    </a:xfrm>
                    <a:prstGeom prst="rect">
                      <a:avLst/>
                    </a:prstGeom>
                  </pic:spPr>
                </pic:pic>
              </a:graphicData>
            </a:graphic>
          </wp:inline>
        </w:drawing>
      </w:r>
      <w:r w:rsidR="00834D0C" w:rsidRPr="00834D0C">
        <w:rPr>
          <w:rFonts w:eastAsiaTheme="minorEastAsia" w:hint="eastAsia"/>
          <w:sz w:val="32"/>
          <w:szCs w:val="32"/>
        </w:rPr>
        <w:t xml:space="preserve"> </w:t>
      </w:r>
      <w:r w:rsidR="00834D0C" w:rsidRPr="008D0F00">
        <w:rPr>
          <w:rStyle w:val="Heading3Char"/>
          <w:rFonts w:hint="eastAsia"/>
        </w:rPr>
        <w:t>Query name:</w:t>
      </w:r>
      <w:r w:rsidR="00834D0C" w:rsidRPr="008D0F00">
        <w:rPr>
          <w:rStyle w:val="Heading3Char"/>
        </w:rPr>
        <w:t xml:space="preserve"> find orders which the date before you entered</w:t>
      </w:r>
      <w:r w:rsidR="00834D0C" w:rsidRPr="00D3390A">
        <w:rPr>
          <w:rFonts w:ascii="Times New Roman" w:eastAsiaTheme="minorEastAsia" w:hAnsi="Times New Roman" w:cs="Times New Roman"/>
          <w:noProof/>
          <w:sz w:val="32"/>
          <w:szCs w:val="32"/>
        </w:rPr>
        <w:drawing>
          <wp:inline distT="0" distB="0" distL="0" distR="0" wp14:anchorId="1563326D" wp14:editId="19922FC7">
            <wp:extent cx="2545080" cy="1073389"/>
            <wp:effectExtent l="0" t="0" r="7620" b="0"/>
            <wp:docPr id="200992882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28822" name="Picture 1" descr="A screenshot of a computer error&#10;&#10;AI-generated content may be incorrect."/>
                    <pic:cNvPicPr/>
                  </pic:nvPicPr>
                  <pic:blipFill>
                    <a:blip r:embed="rId87"/>
                    <a:stretch>
                      <a:fillRect/>
                    </a:stretch>
                  </pic:blipFill>
                  <pic:spPr>
                    <a:xfrm>
                      <a:off x="0" y="0"/>
                      <a:ext cx="2558570" cy="1079078"/>
                    </a:xfrm>
                    <a:prstGeom prst="rect">
                      <a:avLst/>
                    </a:prstGeom>
                  </pic:spPr>
                </pic:pic>
              </a:graphicData>
            </a:graphic>
          </wp:inline>
        </w:drawing>
      </w:r>
    </w:p>
    <w:p w14:paraId="69D7FCD5" w14:textId="7763F035" w:rsidR="009732EF" w:rsidRDefault="00834D0C" w:rsidP="00834D0C">
      <w:pPr>
        <w:spacing w:after="200" w:line="276" w:lineRule="auto"/>
        <w:rPr>
          <w:rFonts w:ascii="Times New Roman" w:eastAsiaTheme="minorEastAsia" w:hAnsi="Times New Roman" w:cs="Times New Roman"/>
          <w:sz w:val="32"/>
          <w:szCs w:val="32"/>
        </w:rPr>
      </w:pPr>
      <w:r w:rsidRPr="009732EF">
        <w:rPr>
          <w:rFonts w:ascii="Times New Roman" w:eastAsiaTheme="minorEastAsia" w:hAnsi="Times New Roman" w:cs="Times New Roman"/>
          <w:noProof/>
          <w:sz w:val="32"/>
          <w:szCs w:val="32"/>
        </w:rPr>
        <mc:AlternateContent>
          <mc:Choice Requires="wps">
            <w:drawing>
              <wp:anchor distT="45720" distB="45720" distL="114300" distR="114300" simplePos="0" relativeHeight="251658305" behindDoc="0" locked="0" layoutInCell="1" allowOverlap="1" wp14:anchorId="47210033" wp14:editId="0F65C128">
                <wp:simplePos x="0" y="0"/>
                <wp:positionH relativeFrom="margin">
                  <wp:posOffset>173182</wp:posOffset>
                </wp:positionH>
                <wp:positionV relativeFrom="paragraph">
                  <wp:posOffset>58</wp:posOffset>
                </wp:positionV>
                <wp:extent cx="6621780" cy="1616710"/>
                <wp:effectExtent l="0" t="0" r="26670" b="21590"/>
                <wp:wrapSquare wrapText="bothSides"/>
                <wp:docPr id="1421426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1780" cy="1616710"/>
                        </a:xfrm>
                        <a:prstGeom prst="rect">
                          <a:avLst/>
                        </a:prstGeom>
                        <a:solidFill>
                          <a:srgbClr val="FFFFFF"/>
                        </a:solidFill>
                        <a:ln w="9525">
                          <a:solidFill>
                            <a:srgbClr val="000000"/>
                          </a:solidFill>
                          <a:miter lim="800000"/>
                          <a:headEnd/>
                          <a:tailEnd/>
                        </a:ln>
                      </wps:spPr>
                      <wps:txbx>
                        <w:txbxContent>
                          <w:p w14:paraId="21B058DE" w14:textId="35F3F3C3" w:rsidR="00734611" w:rsidRPr="005864AD" w:rsidRDefault="00FC567D" w:rsidP="00734611">
                            <w:pPr>
                              <w:rPr>
                                <w:rFonts w:eastAsiaTheme="minorEastAsia"/>
                                <w:sz w:val="32"/>
                                <w:szCs w:val="32"/>
                              </w:rPr>
                            </w:pPr>
                            <w:r w:rsidRPr="00336D0A">
                              <w:rPr>
                                <w:rFonts w:eastAsiaTheme="minorEastAsia"/>
                                <w:sz w:val="32"/>
                                <w:szCs w:val="32"/>
                              </w:rPr>
                              <w:t>When user clicks this button,</w:t>
                            </w:r>
                            <w:r w:rsidR="00734611" w:rsidRPr="00734611">
                              <w:rPr>
                                <w:rFonts w:eastAsiaTheme="minorEastAsia"/>
                                <w:sz w:val="32"/>
                                <w:szCs w:val="32"/>
                              </w:rPr>
                              <w:t xml:space="preserve"> </w:t>
                            </w:r>
                            <w:r w:rsidR="00734611" w:rsidRPr="00336D0A">
                              <w:rPr>
                                <w:rFonts w:eastAsiaTheme="minorEastAsia"/>
                                <w:sz w:val="32"/>
                                <w:szCs w:val="32"/>
                              </w:rPr>
                              <w:t>when user clicks this button,</w:t>
                            </w:r>
                            <w:r w:rsidR="00734611">
                              <w:rPr>
                                <w:rFonts w:ascii="Segoe UI" w:eastAsiaTheme="minorEastAsia" w:hAnsi="Segoe UI" w:cs="Segoe UI" w:hint="eastAsia"/>
                                <w:color w:val="404040"/>
                              </w:rPr>
                              <w:t xml:space="preserve"> </w:t>
                            </w:r>
                            <w:r w:rsidR="00734611">
                              <w:rPr>
                                <w:rFonts w:ascii="Segoe UI" w:eastAsiaTheme="minorEastAsia" w:hAnsi="Segoe UI" w:cs="Segoe UI" w:hint="eastAsia"/>
                                <w:color w:val="404040"/>
                                <w:sz w:val="32"/>
                                <w:szCs w:val="32"/>
                              </w:rPr>
                              <w:t>the SQL will</w:t>
                            </w:r>
                            <w:r w:rsidR="00734611" w:rsidRPr="00E003D9">
                              <w:rPr>
                                <w:sz w:val="32"/>
                                <w:szCs w:val="32"/>
                              </w:rPr>
                              <w:t> </w:t>
                            </w:r>
                            <w:r w:rsidR="00734611" w:rsidRPr="0022218F">
                              <w:rPr>
                                <w:sz w:val="32"/>
                                <w:szCs w:val="32"/>
                              </w:rPr>
                              <w:t xml:space="preserve">identify customers who have made purchases </w:t>
                            </w:r>
                            <w:r w:rsidR="00F85C11">
                              <w:rPr>
                                <w:rFonts w:eastAsiaTheme="minorEastAsia" w:hint="eastAsia"/>
                                <w:sz w:val="32"/>
                                <w:szCs w:val="32"/>
                              </w:rPr>
                              <w:t>before</w:t>
                            </w:r>
                            <w:r w:rsidR="00734611" w:rsidRPr="0022218F">
                              <w:rPr>
                                <w:sz w:val="32"/>
                                <w:szCs w:val="32"/>
                              </w:rPr>
                              <w:t xml:space="preserve"> a specific date</w:t>
                            </w:r>
                            <w:r w:rsidR="00734611">
                              <w:rPr>
                                <w:rFonts w:eastAsiaTheme="minorEastAsia" w:hint="eastAsia"/>
                                <w:sz w:val="32"/>
                                <w:szCs w:val="32"/>
                              </w:rPr>
                              <w:t xml:space="preserve">. </w:t>
                            </w:r>
                            <w:r w:rsidR="00734611" w:rsidRPr="002D7F14">
                              <w:rPr>
                                <w:rFonts w:eastAsiaTheme="minorEastAsia"/>
                                <w:sz w:val="32"/>
                                <w:szCs w:val="32"/>
                                <w:highlight w:val="yellow"/>
                              </w:rPr>
                              <w:t>([Enter a date...])</w:t>
                            </w:r>
                            <w:r w:rsidR="00734611">
                              <w:rPr>
                                <w:rFonts w:eastAsiaTheme="minorEastAsia" w:hint="eastAsia"/>
                                <w:sz w:val="32"/>
                                <w:szCs w:val="32"/>
                              </w:rPr>
                              <w:t xml:space="preserve"> is use of user to input the date.</w:t>
                            </w:r>
                            <w:r w:rsidR="00734611" w:rsidRPr="001A4C3E">
                              <w:rPr>
                                <w:rFonts w:ascii="Segoe UI" w:hAnsi="Segoe UI" w:cs="Segoe UI"/>
                                <w:color w:val="404040"/>
                              </w:rPr>
                              <w:t xml:space="preserve"> </w:t>
                            </w:r>
                            <w:r w:rsidR="00734611" w:rsidRPr="001A4C3E">
                              <w:rPr>
                                <w:rFonts w:eastAsiaTheme="minorEastAsia"/>
                                <w:sz w:val="32"/>
                                <w:szCs w:val="32"/>
                              </w:rPr>
                              <w:t>Sorts results by Order_Date DESC</w:t>
                            </w:r>
                            <w:r w:rsidR="00734611">
                              <w:rPr>
                                <w:rFonts w:eastAsiaTheme="minorEastAsia" w:hint="eastAsia"/>
                                <w:sz w:val="32"/>
                                <w:szCs w:val="32"/>
                              </w:rPr>
                              <w:t>, it can use for customer engagement tracking. The result is shown like this</w:t>
                            </w:r>
                            <w:r w:rsidR="00734611">
                              <w:rPr>
                                <w:rFonts w:eastAsiaTheme="minorEastAsia" w:cstheme="minorHAnsi"/>
                                <w:sz w:val="32"/>
                                <w:szCs w:val="32"/>
                              </w:rPr>
                              <w:t>↓</w:t>
                            </w:r>
                          </w:p>
                          <w:p w14:paraId="2809DFF3" w14:textId="054DFA05" w:rsidR="009732EF" w:rsidRDefault="00973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210033" id="_x0000_s1059" type="#_x0000_t202" style="position:absolute;margin-left:13.65pt;margin-top:0;width:521.4pt;height:127.3pt;z-index:25165830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">
                <v:textbox>
                  <w:txbxContent>
                    <w:p w14:paraId="21B058DE" w14:textId="35F3F3C3" w:rsidR="00734611" w:rsidRPr="005864AD" w:rsidRDefault="00FC567D" w:rsidP="00734611">
                      <w:pPr>
                        <w:rPr>
                          <w:rFonts w:eastAsiaTheme="minorEastAsia"/>
                          <w:sz w:val="32"/>
                          <w:szCs w:val="32"/>
                        </w:rPr>
                      </w:pPr>
                      <w:r w:rsidRPr="00336D0A">
                        <w:rPr>
                          <w:rFonts w:eastAsiaTheme="minorEastAsia"/>
                          <w:sz w:val="32"/>
                          <w:szCs w:val="32"/>
                        </w:rPr>
                        <w:t>When user clicks this button,</w:t>
                      </w:r>
                      <w:r w:rsidR="00734611" w:rsidRPr="00734611">
                        <w:rPr>
                          <w:rFonts w:eastAsiaTheme="minorEastAsia"/>
                          <w:sz w:val="32"/>
                          <w:szCs w:val="32"/>
                        </w:rPr>
                        <w:t xml:space="preserve"> </w:t>
                      </w:r>
                      <w:r w:rsidR="00734611" w:rsidRPr="00336D0A">
                        <w:rPr>
                          <w:rFonts w:eastAsiaTheme="minorEastAsia"/>
                          <w:sz w:val="32"/>
                          <w:szCs w:val="32"/>
                        </w:rPr>
                        <w:t>when user clicks this button,</w:t>
                      </w:r>
                      <w:r w:rsidR="00734611">
                        <w:rPr>
                          <w:rFonts w:ascii="Segoe UI" w:eastAsiaTheme="minorEastAsia" w:hAnsi="Segoe UI" w:cs="Segoe UI" w:hint="eastAsia"/>
                          <w:color w:val="404040"/>
                        </w:rPr>
                        <w:t xml:space="preserve"> </w:t>
                      </w:r>
                      <w:r w:rsidR="00734611">
                        <w:rPr>
                          <w:rFonts w:ascii="Segoe UI" w:eastAsiaTheme="minorEastAsia" w:hAnsi="Segoe UI" w:cs="Segoe UI" w:hint="eastAsia"/>
                          <w:color w:val="404040"/>
                          <w:sz w:val="32"/>
                          <w:szCs w:val="32"/>
                        </w:rPr>
                        <w:t>the SQL will</w:t>
                      </w:r>
                      <w:r w:rsidR="00734611" w:rsidRPr="00E003D9">
                        <w:rPr>
                          <w:sz w:val="32"/>
                          <w:szCs w:val="32"/>
                        </w:rPr>
                        <w:t> </w:t>
                      </w:r>
                      <w:r w:rsidR="00734611" w:rsidRPr="0022218F">
                        <w:rPr>
                          <w:sz w:val="32"/>
                          <w:szCs w:val="32"/>
                        </w:rPr>
                        <w:t xml:space="preserve">identify customers who have made purchases </w:t>
                      </w:r>
                      <w:r w:rsidR="00F85C11">
                        <w:rPr>
                          <w:rFonts w:eastAsiaTheme="minorEastAsia" w:hint="eastAsia"/>
                          <w:sz w:val="32"/>
                          <w:szCs w:val="32"/>
                        </w:rPr>
                        <w:t>before</w:t>
                      </w:r>
                      <w:r w:rsidR="00734611" w:rsidRPr="0022218F">
                        <w:rPr>
                          <w:sz w:val="32"/>
                          <w:szCs w:val="32"/>
                        </w:rPr>
                        <w:t xml:space="preserve"> a specific date</w:t>
                      </w:r>
                      <w:r w:rsidR="00734611">
                        <w:rPr>
                          <w:rFonts w:eastAsiaTheme="minorEastAsia" w:hint="eastAsia"/>
                          <w:sz w:val="32"/>
                          <w:szCs w:val="32"/>
                        </w:rPr>
                        <w:t xml:space="preserve">. </w:t>
                      </w:r>
                      <w:r w:rsidR="00734611" w:rsidRPr="002D7F14">
                        <w:rPr>
                          <w:rFonts w:eastAsiaTheme="minorEastAsia"/>
                          <w:sz w:val="32"/>
                          <w:szCs w:val="32"/>
                          <w:highlight w:val="yellow"/>
                        </w:rPr>
                        <w:t>([Enter a date...])</w:t>
                      </w:r>
                      <w:r w:rsidR="00734611">
                        <w:rPr>
                          <w:rFonts w:eastAsiaTheme="minorEastAsia" w:hint="eastAsia"/>
                          <w:sz w:val="32"/>
                          <w:szCs w:val="32"/>
                        </w:rPr>
                        <w:t xml:space="preserve"> is use of user to input the date.</w:t>
                      </w:r>
                      <w:r w:rsidR="00734611" w:rsidRPr="001A4C3E">
                        <w:rPr>
                          <w:rFonts w:ascii="Segoe UI" w:hAnsi="Segoe UI" w:cs="Segoe UI"/>
                          <w:color w:val="404040"/>
                        </w:rPr>
                        <w:t xml:space="preserve"> </w:t>
                      </w:r>
                      <w:r w:rsidR="00734611" w:rsidRPr="001A4C3E">
                        <w:rPr>
                          <w:rFonts w:eastAsiaTheme="minorEastAsia"/>
                          <w:sz w:val="32"/>
                          <w:szCs w:val="32"/>
                        </w:rPr>
                        <w:t>Sorts results by Order_Date DESC</w:t>
                      </w:r>
                      <w:r w:rsidR="00734611">
                        <w:rPr>
                          <w:rFonts w:eastAsiaTheme="minorEastAsia" w:hint="eastAsia"/>
                          <w:sz w:val="32"/>
                          <w:szCs w:val="32"/>
                        </w:rPr>
                        <w:t>, it can use for customer engagement tracking. The result is shown like this</w:t>
                      </w:r>
                      <w:r w:rsidR="00734611">
                        <w:rPr>
                          <w:rFonts w:eastAsiaTheme="minorEastAsia" w:cstheme="minorHAnsi"/>
                          <w:sz w:val="32"/>
                          <w:szCs w:val="32"/>
                        </w:rPr>
                        <w:t>↓</w:t>
                      </w:r>
                    </w:p>
                    <w:p w14:paraId="2809DFF3" w14:textId="054DFA05" w:rsidR="009732EF" w:rsidRDefault="009732EF"/>
                  </w:txbxContent>
                </v:textbox>
                <w10:wrap type="square" anchorx="margin"/>
              </v:shape>
            </w:pict>
          </mc:Fallback>
        </mc:AlternateContent>
      </w:r>
      <w:r w:rsidR="009732EF" w:rsidRPr="009732EF">
        <w:rPr>
          <w:rFonts w:ascii="Times New Roman" w:eastAsiaTheme="minorEastAsia" w:hAnsi="Times New Roman" w:cs="Times New Roman"/>
          <w:noProof/>
          <w:sz w:val="32"/>
          <w:szCs w:val="32"/>
        </w:rPr>
        <w:drawing>
          <wp:inline distT="0" distB="0" distL="0" distR="0" wp14:anchorId="70EE8333" wp14:editId="4B501E68">
            <wp:extent cx="6645910" cy="608965"/>
            <wp:effectExtent l="0" t="0" r="2540" b="635"/>
            <wp:docPr id="1452811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11895" name="Picture 1" descr="A screenshot of a computer&#10;&#10;AI-generated content may be incorrect."/>
                    <pic:cNvPicPr/>
                  </pic:nvPicPr>
                  <pic:blipFill>
                    <a:blip r:embed="rId88"/>
                    <a:stretch>
                      <a:fillRect/>
                    </a:stretch>
                  </pic:blipFill>
                  <pic:spPr>
                    <a:xfrm>
                      <a:off x="0" y="0"/>
                      <a:ext cx="6645910" cy="608965"/>
                    </a:xfrm>
                    <a:prstGeom prst="rect">
                      <a:avLst/>
                    </a:prstGeom>
                  </pic:spPr>
                </pic:pic>
              </a:graphicData>
            </a:graphic>
          </wp:inline>
        </w:drawing>
      </w:r>
    </w:p>
    <w:p w14:paraId="7F995C86" w14:textId="26D238C1" w:rsidR="0030271D" w:rsidRDefault="000E6F23" w:rsidP="00D20D7C">
      <w:pPr>
        <w:spacing w:after="200" w:line="276" w:lineRule="auto"/>
        <w:jc w:val="center"/>
        <w:rPr>
          <w:rFonts w:ascii="Times New Roman" w:eastAsiaTheme="minorEastAsia" w:hAnsi="Times New Roman" w:cs="Times New Roman"/>
          <w:sz w:val="32"/>
          <w:szCs w:val="32"/>
        </w:rPr>
      </w:pPr>
      <w:r w:rsidRPr="000E6F23">
        <w:rPr>
          <w:rFonts w:ascii="Times New Roman" w:eastAsiaTheme="minorEastAsia" w:hAnsi="Times New Roman" w:cs="Times New Roman"/>
          <w:noProof/>
          <w:sz w:val="32"/>
          <w:szCs w:val="32"/>
        </w:rPr>
        <w:drawing>
          <wp:inline distT="0" distB="0" distL="0" distR="0" wp14:anchorId="11C1403A" wp14:editId="7071E963">
            <wp:extent cx="3612499" cy="3642183"/>
            <wp:effectExtent l="0" t="0" r="7620" b="0"/>
            <wp:docPr id="905721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21837" name="Picture 1" descr="A screenshot of a computer&#10;&#10;AI-generated content may be incorrect."/>
                    <pic:cNvPicPr/>
                  </pic:nvPicPr>
                  <pic:blipFill>
                    <a:blip r:embed="rId89"/>
                    <a:stretch>
                      <a:fillRect/>
                    </a:stretch>
                  </pic:blipFill>
                  <pic:spPr>
                    <a:xfrm>
                      <a:off x="0" y="0"/>
                      <a:ext cx="3625617" cy="3655409"/>
                    </a:xfrm>
                    <a:prstGeom prst="rect">
                      <a:avLst/>
                    </a:prstGeom>
                  </pic:spPr>
                </pic:pic>
              </a:graphicData>
            </a:graphic>
          </wp:inline>
        </w:drawing>
      </w:r>
    </w:p>
    <w:p w14:paraId="16059BD7" w14:textId="3FA5D0F8" w:rsidR="00834D0C" w:rsidRPr="008D0F00" w:rsidRDefault="0030271D" w:rsidP="008D0F00">
      <w:pPr>
        <w:jc w:val="center"/>
        <w:rPr>
          <w:rStyle w:val="Heading3Char"/>
        </w:rPr>
      </w:pPr>
      <w:r>
        <w:rPr>
          <w:rFonts w:ascii="Times New Roman" w:eastAsiaTheme="minorEastAsia" w:hAnsi="Times New Roman" w:cs="Times New Roman"/>
          <w:noProof/>
          <w:sz w:val="32"/>
          <w:szCs w:val="32"/>
        </w:rPr>
        <w:lastRenderedPageBreak/>
        <w:drawing>
          <wp:inline distT="0" distB="0" distL="0" distR="0" wp14:anchorId="51832677" wp14:editId="7807005C">
            <wp:extent cx="1621366" cy="579120"/>
            <wp:effectExtent l="0" t="0" r="0" b="0"/>
            <wp:docPr id="1453524397" name="Picture 50" descr="A red sig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02498" name="Picture 50" descr="A red sign with yellow 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639144" cy="585470"/>
                    </a:xfrm>
                    <a:prstGeom prst="rect">
                      <a:avLst/>
                    </a:prstGeom>
                  </pic:spPr>
                </pic:pic>
              </a:graphicData>
            </a:graphic>
          </wp:inline>
        </w:drawing>
      </w:r>
      <w:r w:rsidR="00834D0C" w:rsidRPr="008D0F00">
        <w:rPr>
          <w:rStyle w:val="Heading3Char"/>
          <w:rFonts w:hint="eastAsia"/>
        </w:rPr>
        <w:t>Query name:</w:t>
      </w:r>
      <w:r w:rsidR="00834D0C" w:rsidRPr="008D0F00">
        <w:rPr>
          <w:rStyle w:val="Heading3Char"/>
        </w:rPr>
        <w:t xml:space="preserve"> Orders Shipped to HHB Campus</w:t>
      </w:r>
    </w:p>
    <w:p w14:paraId="0CC27FD6" w14:textId="32B5D34E" w:rsidR="00DD3AD7" w:rsidRDefault="00CE34AD">
      <w:pPr>
        <w:spacing w:after="200" w:line="276" w:lineRule="auto"/>
        <w:rPr>
          <w:rFonts w:ascii="Times New Roman" w:eastAsiaTheme="minorEastAsia" w:hAnsi="Times New Roman" w:cs="Times New Roman"/>
          <w:sz w:val="32"/>
          <w:szCs w:val="32"/>
        </w:rPr>
      </w:pPr>
      <w:r w:rsidRPr="00CE34AD">
        <w:rPr>
          <w:rFonts w:ascii="Times New Roman" w:eastAsiaTheme="minorEastAsia" w:hAnsi="Times New Roman" w:cs="Times New Roman"/>
          <w:noProof/>
          <w:sz w:val="32"/>
          <w:szCs w:val="32"/>
        </w:rPr>
        <w:drawing>
          <wp:inline distT="0" distB="0" distL="0" distR="0" wp14:anchorId="12E30391" wp14:editId="60716B9D">
            <wp:extent cx="6645910" cy="581660"/>
            <wp:effectExtent l="0" t="0" r="2540" b="8890"/>
            <wp:docPr id="296549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49483" name="Picture 1" descr="A screenshot of a computer&#10;&#10;AI-generated content may be incorrect."/>
                    <pic:cNvPicPr/>
                  </pic:nvPicPr>
                  <pic:blipFill>
                    <a:blip r:embed="rId91"/>
                    <a:stretch>
                      <a:fillRect/>
                    </a:stretch>
                  </pic:blipFill>
                  <pic:spPr>
                    <a:xfrm>
                      <a:off x="0" y="0"/>
                      <a:ext cx="6645910" cy="581660"/>
                    </a:xfrm>
                    <a:prstGeom prst="rect">
                      <a:avLst/>
                    </a:prstGeom>
                  </pic:spPr>
                </pic:pic>
              </a:graphicData>
            </a:graphic>
          </wp:inline>
        </w:drawing>
      </w:r>
    </w:p>
    <w:p w14:paraId="4D4EF709" w14:textId="68292021" w:rsidR="00B5616F" w:rsidRDefault="00CE34AD" w:rsidP="00CE34AD">
      <w:pPr>
        <w:spacing w:after="200" w:line="276" w:lineRule="auto"/>
        <w:jc w:val="center"/>
        <w:rPr>
          <w:rFonts w:ascii="Times New Roman" w:eastAsiaTheme="minorEastAsia" w:hAnsi="Times New Roman" w:cs="Times New Roman"/>
          <w:sz w:val="32"/>
          <w:szCs w:val="32"/>
        </w:rPr>
      </w:pPr>
      <w:r w:rsidRPr="00CE34AD">
        <w:rPr>
          <w:rFonts w:ascii="Times New Roman" w:eastAsiaTheme="minorEastAsia" w:hAnsi="Times New Roman" w:cs="Times New Roman"/>
          <w:noProof/>
          <w:sz w:val="32"/>
          <w:szCs w:val="32"/>
        </w:rPr>
        <mc:AlternateContent>
          <mc:Choice Requires="wps">
            <w:drawing>
              <wp:anchor distT="45720" distB="45720" distL="114300" distR="114300" simplePos="0" relativeHeight="251658306" behindDoc="0" locked="0" layoutInCell="1" allowOverlap="1" wp14:anchorId="48AB2463" wp14:editId="369F991D">
                <wp:simplePos x="0" y="0"/>
                <wp:positionH relativeFrom="margin">
                  <wp:align>right</wp:align>
                </wp:positionH>
                <wp:positionV relativeFrom="paragraph">
                  <wp:posOffset>12700</wp:posOffset>
                </wp:positionV>
                <wp:extent cx="6629400" cy="1404620"/>
                <wp:effectExtent l="0" t="0" r="19050" b="23495"/>
                <wp:wrapSquare wrapText="bothSides"/>
                <wp:docPr id="1593060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C40518B" w14:textId="542734BB" w:rsidR="00CE34AD" w:rsidRPr="00F31CCF" w:rsidRDefault="00FC567D">
                            <w:pPr>
                              <w:rPr>
                                <w:rFonts w:eastAsiaTheme="minorEastAsia"/>
                                <w:sz w:val="32"/>
                                <w:szCs w:val="32"/>
                              </w:rPr>
                            </w:pPr>
                            <w:r w:rsidRPr="00336D0A">
                              <w:rPr>
                                <w:rFonts w:eastAsiaTheme="minorEastAsia"/>
                                <w:sz w:val="32"/>
                                <w:szCs w:val="32"/>
                              </w:rPr>
                              <w:t>When user clicks this button,</w:t>
                            </w:r>
                            <w:r w:rsidR="00640240" w:rsidRPr="00F31CCF">
                              <w:rPr>
                                <w:rFonts w:ascii="Segoe UI" w:hAnsi="Segoe UI" w:cs="Segoe UI"/>
                                <w:color w:val="404040"/>
                              </w:rPr>
                              <w:t xml:space="preserve"> </w:t>
                            </w:r>
                            <w:r w:rsidR="0039040B" w:rsidRPr="00F31CCF">
                              <w:rPr>
                                <w:rFonts w:ascii="Segoe UI" w:eastAsiaTheme="minorEastAsia" w:hAnsi="Segoe UI" w:cs="Segoe UI" w:hint="eastAsia"/>
                                <w:color w:val="404040"/>
                                <w:sz w:val="32"/>
                                <w:szCs w:val="32"/>
                              </w:rPr>
                              <w:t>query will</w:t>
                            </w:r>
                            <w:r w:rsidR="00640240" w:rsidRPr="00F31CCF">
                              <w:rPr>
                                <w:rFonts w:ascii="Segoe UI" w:eastAsiaTheme="minorEastAsia" w:hAnsi="Segoe UI" w:cs="Segoe UI" w:hint="eastAsia"/>
                                <w:color w:val="404040"/>
                              </w:rPr>
                              <w:t xml:space="preserve"> </w:t>
                            </w:r>
                            <w:r w:rsidR="00A14DB8" w:rsidRPr="00F31CCF">
                              <w:rPr>
                                <w:rFonts w:eastAsiaTheme="minorEastAsia"/>
                                <w:sz w:val="32"/>
                                <w:szCs w:val="32"/>
                              </w:rPr>
                              <w:t>identify</w:t>
                            </w:r>
                            <w:r w:rsidR="00640240" w:rsidRPr="00F31CCF">
                              <w:rPr>
                                <w:rFonts w:eastAsiaTheme="minorEastAsia"/>
                                <w:sz w:val="32"/>
                                <w:szCs w:val="32"/>
                              </w:rPr>
                              <w:t xml:space="preserve"> all orders linked to the HHB campus</w:t>
                            </w:r>
                            <w:r w:rsidR="00A14DB8" w:rsidRPr="00F31CCF">
                              <w:rPr>
                                <w:rFonts w:eastAsiaTheme="minorEastAsia"/>
                                <w:sz w:val="32"/>
                                <w:szCs w:val="32"/>
                              </w:rPr>
                              <w:t>. After using the query Order_ID, Campus, and Room will be shown from Location table and Order table. All data is based on the location where is “HHB</w:t>
                            </w:r>
                            <w:r w:rsidR="00517D9F" w:rsidRPr="00F31CCF">
                              <w:rPr>
                                <w:rFonts w:eastAsiaTheme="minorEastAsia"/>
                                <w:sz w:val="32"/>
                                <w:szCs w:val="32"/>
                              </w:rPr>
                              <w:t>”</w:t>
                            </w:r>
                            <w:r w:rsidR="00517D9F">
                              <w:rPr>
                                <w:rFonts w:eastAsiaTheme="minorEastAsia"/>
                                <w:sz w:val="32"/>
                                <w:szCs w:val="32"/>
                              </w:rPr>
                              <w:t xml:space="preserve"> </w:t>
                            </w:r>
                            <w:r w:rsidR="00517D9F" w:rsidRPr="00517D9F">
                              <w:rPr>
                                <w:rFonts w:eastAsiaTheme="minorEastAsia"/>
                                <w:sz w:val="32"/>
                                <w:szCs w:val="32"/>
                                <w:highlight w:val="yellow"/>
                              </w:rPr>
                              <w:t>(</w:t>
                            </w:r>
                            <w:r w:rsidR="00F31CCF" w:rsidRPr="00517D9F">
                              <w:rPr>
                                <w:rFonts w:eastAsiaTheme="minorEastAsia" w:hint="eastAsia"/>
                                <w:sz w:val="32"/>
                                <w:szCs w:val="32"/>
                                <w:highlight w:val="yellow"/>
                              </w:rPr>
                              <w:t>((</w:t>
                            </w:r>
                            <w:r w:rsidR="00517D9F" w:rsidRPr="00517D9F">
                              <w:rPr>
                                <w:rFonts w:eastAsiaTheme="minorEastAsia"/>
                                <w:sz w:val="32"/>
                                <w:szCs w:val="32"/>
                                <w:highlight w:val="yellow"/>
                              </w:rPr>
                              <w:t>l. Campus) =’</w:t>
                            </w:r>
                            <w:r w:rsidR="00517D9F" w:rsidRPr="00517D9F">
                              <w:rPr>
                                <w:rFonts w:eastAsiaTheme="minorEastAsia" w:hint="eastAsia"/>
                                <w:sz w:val="32"/>
                                <w:szCs w:val="32"/>
                                <w:highlight w:val="yellow"/>
                              </w:rPr>
                              <w:t>HHB</w:t>
                            </w:r>
                            <w:r w:rsidR="00517D9F" w:rsidRPr="00517D9F">
                              <w:rPr>
                                <w:rFonts w:eastAsiaTheme="minorEastAsia"/>
                                <w:sz w:val="32"/>
                                <w:szCs w:val="32"/>
                                <w:highlight w:val="yellow"/>
                              </w:rPr>
                              <w:t>’</w:t>
                            </w:r>
                            <w:r w:rsidR="00517D9F" w:rsidRPr="00517D9F">
                              <w:rPr>
                                <w:rFonts w:eastAsiaTheme="minorEastAsia" w:hint="eastAsia"/>
                                <w:sz w:val="32"/>
                                <w:szCs w:val="32"/>
                                <w:highlight w:val="yellow"/>
                              </w:rPr>
                              <w:t>))</w:t>
                            </w:r>
                            <w:r w:rsidR="00CB7E28" w:rsidRPr="00517D9F">
                              <w:rPr>
                                <w:rFonts w:eastAsiaTheme="minorEastAsia"/>
                                <w:sz w:val="32"/>
                                <w:szCs w:val="32"/>
                                <w:highlight w:val="yellow"/>
                              </w:rPr>
                              <w:t>.</w:t>
                            </w:r>
                            <w:r w:rsidR="00CB7E28" w:rsidRPr="00F31CCF">
                              <w:rPr>
                                <w:rFonts w:eastAsiaTheme="minorEastAsia"/>
                                <w:sz w:val="32"/>
                                <w:szCs w:val="32"/>
                              </w:rPr>
                              <w:t xml:space="preserve"> In</w:t>
                            </w:r>
                            <w:r w:rsidR="00B72A8F" w:rsidRPr="00F31CCF">
                              <w:rPr>
                                <w:rFonts w:eastAsiaTheme="minorEastAsia" w:hint="eastAsia"/>
                                <w:sz w:val="32"/>
                                <w:szCs w:val="32"/>
                              </w:rPr>
                              <w:t xml:space="preserve"> Business</w:t>
                            </w:r>
                            <w:r w:rsidR="00CB7E28" w:rsidRPr="00F31CCF">
                              <w:rPr>
                                <w:rFonts w:eastAsiaTheme="minorEastAsia" w:hint="eastAsia"/>
                                <w:sz w:val="32"/>
                                <w:szCs w:val="32"/>
                              </w:rPr>
                              <w:t xml:space="preserve"> </w:t>
                            </w:r>
                            <w:r w:rsidR="00CB7E28" w:rsidRPr="00F31CCF">
                              <w:rPr>
                                <w:rFonts w:eastAsiaTheme="minorEastAsia"/>
                                <w:sz w:val="32"/>
                                <w:szCs w:val="32"/>
                              </w:rPr>
                              <w:t>Applications</w:t>
                            </w:r>
                            <w:r w:rsidR="00CB7E28" w:rsidRPr="00F31CCF">
                              <w:rPr>
                                <w:rFonts w:eastAsiaTheme="minorEastAsia" w:hint="eastAsia"/>
                                <w:sz w:val="32"/>
                                <w:szCs w:val="32"/>
                              </w:rPr>
                              <w:t>, it can use for Operational efficiency.</w:t>
                            </w:r>
                            <w:r w:rsidR="00F31CCF" w:rsidRPr="00F31CCF">
                              <w:rPr>
                                <w:rFonts w:eastAsiaTheme="minorEastAsia" w:hint="eastAsia"/>
                                <w:sz w:val="32"/>
                                <w:szCs w:val="32"/>
                              </w:rPr>
                              <w:t xml:space="preserve"> The result is shown like this</w:t>
                            </w:r>
                            <w:r w:rsidR="00F31CCF" w:rsidRPr="00F31CCF">
                              <w:rPr>
                                <w:rFonts w:eastAsiaTheme="minorEastAsia" w:cstheme="minorHAnsi"/>
                                <w:sz w:val="32"/>
                                <w:szCs w:val="3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AB2463" id="_x0000_s1060" type="#_x0000_t202" style="position:absolute;left:0;text-align:left;margin-left:470.8pt;margin-top:1pt;width:522pt;height:110.6pt;z-index:25165830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3iUFgIAACg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">
                <v:textbox style="mso-fit-shape-to-text:t">
                  <w:txbxContent>
                    <w:p w14:paraId="2C40518B" w14:textId="542734BB" w:rsidR="00CE34AD" w:rsidRPr="00F31CCF" w:rsidRDefault="00FC567D">
                      <w:pPr>
                        <w:rPr>
                          <w:rFonts w:eastAsiaTheme="minorEastAsia"/>
                          <w:sz w:val="32"/>
                          <w:szCs w:val="32"/>
                        </w:rPr>
                      </w:pPr>
                      <w:r w:rsidRPr="00336D0A">
                        <w:rPr>
                          <w:rFonts w:eastAsiaTheme="minorEastAsia"/>
                          <w:sz w:val="32"/>
                          <w:szCs w:val="32"/>
                        </w:rPr>
                        <w:t>When user clicks this button,</w:t>
                      </w:r>
                      <w:r w:rsidR="00640240" w:rsidRPr="00F31CCF">
                        <w:rPr>
                          <w:rFonts w:ascii="Segoe UI" w:hAnsi="Segoe UI" w:cs="Segoe UI"/>
                          <w:color w:val="404040"/>
                        </w:rPr>
                        <w:t xml:space="preserve"> </w:t>
                      </w:r>
                      <w:r w:rsidR="0039040B" w:rsidRPr="00F31CCF">
                        <w:rPr>
                          <w:rFonts w:ascii="Segoe UI" w:eastAsiaTheme="minorEastAsia" w:hAnsi="Segoe UI" w:cs="Segoe UI" w:hint="eastAsia"/>
                          <w:color w:val="404040"/>
                          <w:sz w:val="32"/>
                          <w:szCs w:val="32"/>
                        </w:rPr>
                        <w:t>query will</w:t>
                      </w:r>
                      <w:r w:rsidR="00640240" w:rsidRPr="00F31CCF">
                        <w:rPr>
                          <w:rFonts w:ascii="Segoe UI" w:eastAsiaTheme="minorEastAsia" w:hAnsi="Segoe UI" w:cs="Segoe UI" w:hint="eastAsia"/>
                          <w:color w:val="404040"/>
                        </w:rPr>
                        <w:t xml:space="preserve"> </w:t>
                      </w:r>
                      <w:r w:rsidR="00A14DB8" w:rsidRPr="00F31CCF">
                        <w:rPr>
                          <w:rFonts w:eastAsiaTheme="minorEastAsia"/>
                          <w:sz w:val="32"/>
                          <w:szCs w:val="32"/>
                        </w:rPr>
                        <w:t>identify</w:t>
                      </w:r>
                      <w:r w:rsidR="00640240" w:rsidRPr="00F31CCF">
                        <w:rPr>
                          <w:rFonts w:eastAsiaTheme="minorEastAsia"/>
                          <w:sz w:val="32"/>
                          <w:szCs w:val="32"/>
                        </w:rPr>
                        <w:t xml:space="preserve"> all orders linked to the HHB campus</w:t>
                      </w:r>
                      <w:r w:rsidR="00A14DB8" w:rsidRPr="00F31CCF">
                        <w:rPr>
                          <w:rFonts w:eastAsiaTheme="minorEastAsia"/>
                          <w:sz w:val="32"/>
                          <w:szCs w:val="32"/>
                        </w:rPr>
                        <w:t>. After using the query Order_ID, Campus, and Room will be shown from Location table and Order table. All data is based on the location where is “HHB</w:t>
                      </w:r>
                      <w:r w:rsidR="00517D9F" w:rsidRPr="00F31CCF">
                        <w:rPr>
                          <w:rFonts w:eastAsiaTheme="minorEastAsia"/>
                          <w:sz w:val="32"/>
                          <w:szCs w:val="32"/>
                        </w:rPr>
                        <w:t>”</w:t>
                      </w:r>
                      <w:r w:rsidR="00517D9F">
                        <w:rPr>
                          <w:rFonts w:eastAsiaTheme="minorEastAsia"/>
                          <w:sz w:val="32"/>
                          <w:szCs w:val="32"/>
                        </w:rPr>
                        <w:t xml:space="preserve"> </w:t>
                      </w:r>
                      <w:r w:rsidR="00517D9F" w:rsidRPr="00517D9F">
                        <w:rPr>
                          <w:rFonts w:eastAsiaTheme="minorEastAsia"/>
                          <w:sz w:val="32"/>
                          <w:szCs w:val="32"/>
                          <w:highlight w:val="yellow"/>
                        </w:rPr>
                        <w:t>(</w:t>
                      </w:r>
                      <w:r w:rsidR="00F31CCF" w:rsidRPr="00517D9F">
                        <w:rPr>
                          <w:rFonts w:eastAsiaTheme="minorEastAsia" w:hint="eastAsia"/>
                          <w:sz w:val="32"/>
                          <w:szCs w:val="32"/>
                          <w:highlight w:val="yellow"/>
                        </w:rPr>
                        <w:t>((</w:t>
                      </w:r>
                      <w:r w:rsidR="00517D9F" w:rsidRPr="00517D9F">
                        <w:rPr>
                          <w:rFonts w:eastAsiaTheme="minorEastAsia"/>
                          <w:sz w:val="32"/>
                          <w:szCs w:val="32"/>
                          <w:highlight w:val="yellow"/>
                        </w:rPr>
                        <w:t>l. Campus) =’</w:t>
                      </w:r>
                      <w:r w:rsidR="00517D9F" w:rsidRPr="00517D9F">
                        <w:rPr>
                          <w:rFonts w:eastAsiaTheme="minorEastAsia" w:hint="eastAsia"/>
                          <w:sz w:val="32"/>
                          <w:szCs w:val="32"/>
                          <w:highlight w:val="yellow"/>
                        </w:rPr>
                        <w:t>HHB</w:t>
                      </w:r>
                      <w:r w:rsidR="00517D9F" w:rsidRPr="00517D9F">
                        <w:rPr>
                          <w:rFonts w:eastAsiaTheme="minorEastAsia"/>
                          <w:sz w:val="32"/>
                          <w:szCs w:val="32"/>
                          <w:highlight w:val="yellow"/>
                        </w:rPr>
                        <w:t>’</w:t>
                      </w:r>
                      <w:r w:rsidR="00517D9F" w:rsidRPr="00517D9F">
                        <w:rPr>
                          <w:rFonts w:eastAsiaTheme="minorEastAsia" w:hint="eastAsia"/>
                          <w:sz w:val="32"/>
                          <w:szCs w:val="32"/>
                          <w:highlight w:val="yellow"/>
                        </w:rPr>
                        <w:t>))</w:t>
                      </w:r>
                      <w:r w:rsidR="00CB7E28" w:rsidRPr="00517D9F">
                        <w:rPr>
                          <w:rFonts w:eastAsiaTheme="minorEastAsia"/>
                          <w:sz w:val="32"/>
                          <w:szCs w:val="32"/>
                          <w:highlight w:val="yellow"/>
                        </w:rPr>
                        <w:t>.</w:t>
                      </w:r>
                      <w:r w:rsidR="00CB7E28" w:rsidRPr="00F31CCF">
                        <w:rPr>
                          <w:rFonts w:eastAsiaTheme="minorEastAsia"/>
                          <w:sz w:val="32"/>
                          <w:szCs w:val="32"/>
                        </w:rPr>
                        <w:t xml:space="preserve"> In</w:t>
                      </w:r>
                      <w:r w:rsidR="00B72A8F" w:rsidRPr="00F31CCF">
                        <w:rPr>
                          <w:rFonts w:eastAsiaTheme="minorEastAsia" w:hint="eastAsia"/>
                          <w:sz w:val="32"/>
                          <w:szCs w:val="32"/>
                        </w:rPr>
                        <w:t xml:space="preserve"> Business</w:t>
                      </w:r>
                      <w:r w:rsidR="00CB7E28" w:rsidRPr="00F31CCF">
                        <w:rPr>
                          <w:rFonts w:eastAsiaTheme="minorEastAsia" w:hint="eastAsia"/>
                          <w:sz w:val="32"/>
                          <w:szCs w:val="32"/>
                        </w:rPr>
                        <w:t xml:space="preserve"> </w:t>
                      </w:r>
                      <w:r w:rsidR="00CB7E28" w:rsidRPr="00F31CCF">
                        <w:rPr>
                          <w:rFonts w:eastAsiaTheme="minorEastAsia"/>
                          <w:sz w:val="32"/>
                          <w:szCs w:val="32"/>
                        </w:rPr>
                        <w:t>Applications</w:t>
                      </w:r>
                      <w:r w:rsidR="00CB7E28" w:rsidRPr="00F31CCF">
                        <w:rPr>
                          <w:rFonts w:eastAsiaTheme="minorEastAsia" w:hint="eastAsia"/>
                          <w:sz w:val="32"/>
                          <w:szCs w:val="32"/>
                        </w:rPr>
                        <w:t>, it can use for Operational efficiency.</w:t>
                      </w:r>
                      <w:r w:rsidR="00F31CCF" w:rsidRPr="00F31CCF">
                        <w:rPr>
                          <w:rFonts w:eastAsiaTheme="minorEastAsia" w:hint="eastAsia"/>
                          <w:sz w:val="32"/>
                          <w:szCs w:val="32"/>
                        </w:rPr>
                        <w:t xml:space="preserve"> The result is shown like this</w:t>
                      </w:r>
                      <w:r w:rsidR="00F31CCF" w:rsidRPr="00F31CCF">
                        <w:rPr>
                          <w:rFonts w:eastAsiaTheme="minorEastAsia" w:cstheme="minorHAnsi"/>
                          <w:sz w:val="32"/>
                          <w:szCs w:val="32"/>
                        </w:rPr>
                        <w:t>↓</w:t>
                      </w:r>
                    </w:p>
                  </w:txbxContent>
                </v:textbox>
                <w10:wrap type="square" anchorx="margin"/>
              </v:shape>
            </w:pict>
          </mc:Fallback>
        </mc:AlternateContent>
      </w:r>
      <w:r w:rsidR="00DD3AD7" w:rsidRPr="00DD3AD7">
        <w:rPr>
          <w:rFonts w:ascii="Times New Roman" w:eastAsiaTheme="minorEastAsia" w:hAnsi="Times New Roman" w:cs="Times New Roman"/>
          <w:noProof/>
          <w:sz w:val="32"/>
          <w:szCs w:val="32"/>
        </w:rPr>
        <w:drawing>
          <wp:inline distT="0" distB="0" distL="0" distR="0" wp14:anchorId="0B2ED1BC" wp14:editId="1F6105D3">
            <wp:extent cx="3610479" cy="2629267"/>
            <wp:effectExtent l="0" t="0" r="9525" b="0"/>
            <wp:docPr id="1184646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46159" name="Picture 1" descr="A screenshot of a computer&#10;&#10;AI-generated content may be incorrect."/>
                    <pic:cNvPicPr/>
                  </pic:nvPicPr>
                  <pic:blipFill>
                    <a:blip r:embed="rId92"/>
                    <a:stretch>
                      <a:fillRect/>
                    </a:stretch>
                  </pic:blipFill>
                  <pic:spPr>
                    <a:xfrm>
                      <a:off x="0" y="0"/>
                      <a:ext cx="3610479" cy="2629267"/>
                    </a:xfrm>
                    <a:prstGeom prst="rect">
                      <a:avLst/>
                    </a:prstGeom>
                  </pic:spPr>
                </pic:pic>
              </a:graphicData>
            </a:graphic>
          </wp:inline>
        </w:drawing>
      </w:r>
    </w:p>
    <w:p w14:paraId="7A3264A7" w14:textId="77777777" w:rsidR="008D0F00" w:rsidRDefault="008D0F00" w:rsidP="00CE34AD">
      <w:pPr>
        <w:spacing w:after="200" w:line="276" w:lineRule="auto"/>
        <w:jc w:val="center"/>
        <w:rPr>
          <w:rFonts w:ascii="Times New Roman" w:eastAsiaTheme="minorEastAsia" w:hAnsi="Times New Roman" w:cs="Times New Roman"/>
          <w:sz w:val="32"/>
          <w:szCs w:val="32"/>
        </w:rPr>
      </w:pPr>
    </w:p>
    <w:p w14:paraId="5BAC0CC3" w14:textId="77777777" w:rsidR="008D0F00" w:rsidRDefault="008D0F00" w:rsidP="00CE34AD">
      <w:pPr>
        <w:spacing w:after="200" w:line="276" w:lineRule="auto"/>
        <w:jc w:val="center"/>
        <w:rPr>
          <w:rFonts w:ascii="Times New Roman" w:eastAsiaTheme="minorEastAsia" w:hAnsi="Times New Roman" w:cs="Times New Roman"/>
          <w:sz w:val="32"/>
          <w:szCs w:val="32"/>
        </w:rPr>
      </w:pPr>
    </w:p>
    <w:p w14:paraId="2B96D4AD" w14:textId="77777777" w:rsidR="008D0F00" w:rsidRDefault="008D0F00" w:rsidP="00CE34AD">
      <w:pPr>
        <w:spacing w:after="200" w:line="276" w:lineRule="auto"/>
        <w:jc w:val="center"/>
        <w:rPr>
          <w:rFonts w:ascii="Times New Roman" w:eastAsiaTheme="minorEastAsia" w:hAnsi="Times New Roman" w:cs="Times New Roman"/>
          <w:sz w:val="32"/>
          <w:szCs w:val="32"/>
        </w:rPr>
      </w:pPr>
    </w:p>
    <w:p w14:paraId="789A5EBA" w14:textId="0A193348" w:rsidR="008D0F00" w:rsidRDefault="008D0F00" w:rsidP="00CE34AD">
      <w:pPr>
        <w:spacing w:after="200" w:line="276" w:lineRule="auto"/>
        <w:jc w:val="center"/>
        <w:rPr>
          <w:rFonts w:ascii="Times New Roman" w:eastAsiaTheme="minorEastAsia" w:hAnsi="Times New Roman" w:cs="Times New Roman"/>
          <w:sz w:val="32"/>
          <w:szCs w:val="32"/>
        </w:rPr>
      </w:pPr>
    </w:p>
    <w:p w14:paraId="0CFB2EB4" w14:textId="058EF962" w:rsidR="00834D0C" w:rsidRPr="002C543C" w:rsidRDefault="006D71B2" w:rsidP="00371B12">
      <w:pPr>
        <w:jc w:val="center"/>
        <w:rPr>
          <w:rFonts w:eastAsiaTheme="minorEastAsia"/>
          <w:sz w:val="32"/>
          <w:szCs w:val="32"/>
        </w:rPr>
      </w:pPr>
      <w:r>
        <w:rPr>
          <w:rFonts w:ascii="Times New Roman" w:eastAsiaTheme="minorEastAsia" w:hAnsi="Times New Roman" w:cs="Times New Roman"/>
          <w:noProof/>
          <w:sz w:val="32"/>
          <w:szCs w:val="32"/>
        </w:rPr>
        <w:lastRenderedPageBreak/>
        <w:drawing>
          <wp:inline distT="0" distB="0" distL="0" distR="0" wp14:anchorId="02659220" wp14:editId="5901E99C">
            <wp:extent cx="1640652" cy="609600"/>
            <wp:effectExtent l="0" t="0" r="0" b="0"/>
            <wp:docPr id="394795697" name="Picture 43" descr="A red sig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92792" name="Picture 43" descr="A red sign with yellow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1688275" cy="627295"/>
                    </a:xfrm>
                    <a:prstGeom prst="rect">
                      <a:avLst/>
                    </a:prstGeom>
                  </pic:spPr>
                </pic:pic>
              </a:graphicData>
            </a:graphic>
          </wp:inline>
        </w:drawing>
      </w:r>
      <w:r w:rsidR="00834D0C" w:rsidRPr="008D0F00">
        <w:rPr>
          <w:rStyle w:val="Heading3Char"/>
          <w:rFonts w:hint="eastAsia"/>
        </w:rPr>
        <w:t>Query name:</w:t>
      </w:r>
      <w:r w:rsidR="00834D0C" w:rsidRPr="008D0F00">
        <w:rPr>
          <w:rStyle w:val="Heading3Char"/>
        </w:rPr>
        <w:t xml:space="preserve"> Orders Shipped to</w:t>
      </w:r>
      <w:r w:rsidR="008D0F00">
        <w:rPr>
          <w:rStyle w:val="Heading3Char"/>
        </w:rPr>
        <w:t xml:space="preserve"> </w:t>
      </w:r>
      <w:r w:rsidR="00834D0C" w:rsidRPr="008D0F00">
        <w:rPr>
          <w:rStyle w:val="Heading3Char"/>
          <w:rFonts w:hint="eastAsia"/>
        </w:rPr>
        <w:t>WK</w:t>
      </w:r>
      <w:r w:rsidR="00834D0C" w:rsidRPr="008D0F00">
        <w:rPr>
          <w:rStyle w:val="Heading3Char"/>
        </w:rPr>
        <w:t xml:space="preserve"> Campus</w:t>
      </w:r>
    </w:p>
    <w:p w14:paraId="1F75D568" w14:textId="3C6A8844" w:rsidR="007D503A" w:rsidRDefault="00834D0C" w:rsidP="00834D0C">
      <w:pPr>
        <w:spacing w:after="200" w:line="276" w:lineRule="auto"/>
        <w:rPr>
          <w:rFonts w:ascii="Times New Roman" w:eastAsiaTheme="minorEastAsia" w:hAnsi="Times New Roman" w:cs="Times New Roman"/>
          <w:sz w:val="32"/>
          <w:szCs w:val="32"/>
        </w:rPr>
      </w:pPr>
      <w:r w:rsidRPr="00791C2B">
        <w:rPr>
          <w:rFonts w:ascii="Times New Roman" w:eastAsiaTheme="minorEastAsia" w:hAnsi="Times New Roman" w:cs="Times New Roman"/>
          <w:noProof/>
          <w:sz w:val="32"/>
          <w:szCs w:val="32"/>
        </w:rPr>
        <mc:AlternateContent>
          <mc:Choice Requires="wps">
            <w:drawing>
              <wp:anchor distT="45720" distB="45720" distL="114300" distR="114300" simplePos="0" relativeHeight="251658307" behindDoc="0" locked="0" layoutInCell="1" allowOverlap="1" wp14:anchorId="6F10D737" wp14:editId="1E783BC2">
                <wp:simplePos x="0" y="0"/>
                <wp:positionH relativeFrom="margin">
                  <wp:align>right</wp:align>
                </wp:positionH>
                <wp:positionV relativeFrom="paragraph">
                  <wp:posOffset>629978</wp:posOffset>
                </wp:positionV>
                <wp:extent cx="6629400" cy="1879600"/>
                <wp:effectExtent l="0" t="0" r="19050" b="25400"/>
                <wp:wrapSquare wrapText="bothSides"/>
                <wp:docPr id="936723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879600"/>
                        </a:xfrm>
                        <a:prstGeom prst="rect">
                          <a:avLst/>
                        </a:prstGeom>
                        <a:solidFill>
                          <a:srgbClr val="FFFFFF"/>
                        </a:solidFill>
                        <a:ln w="9525">
                          <a:solidFill>
                            <a:srgbClr val="000000"/>
                          </a:solidFill>
                          <a:miter lim="800000"/>
                          <a:headEnd/>
                          <a:tailEnd/>
                        </a:ln>
                      </wps:spPr>
                      <wps:txbx>
                        <w:txbxContent>
                          <w:p w14:paraId="5D79AFDF" w14:textId="6AC1C566" w:rsidR="00517D9F" w:rsidRPr="00F31CCF" w:rsidRDefault="00FC567D" w:rsidP="00517D9F">
                            <w:pPr>
                              <w:rPr>
                                <w:rFonts w:eastAsiaTheme="minorEastAsia"/>
                                <w:sz w:val="32"/>
                                <w:szCs w:val="32"/>
                              </w:rPr>
                            </w:pPr>
                            <w:r w:rsidRPr="00336D0A">
                              <w:rPr>
                                <w:rFonts w:eastAsiaTheme="minorEastAsia"/>
                                <w:sz w:val="32"/>
                                <w:szCs w:val="32"/>
                              </w:rPr>
                              <w:t>When user clicks this button,</w:t>
                            </w:r>
                            <w:r w:rsidR="00517D9F" w:rsidRPr="00517D9F">
                              <w:rPr>
                                <w:rFonts w:eastAsiaTheme="minorEastAsia"/>
                                <w:sz w:val="32"/>
                                <w:szCs w:val="32"/>
                              </w:rPr>
                              <w:t xml:space="preserve"> </w:t>
                            </w:r>
                            <w:r w:rsidR="00517D9F" w:rsidRPr="00F31CCF">
                              <w:rPr>
                                <w:rFonts w:eastAsiaTheme="minorEastAsia"/>
                                <w:sz w:val="32"/>
                                <w:szCs w:val="32"/>
                              </w:rPr>
                              <w:t>when user clicks this button,</w:t>
                            </w:r>
                            <w:r w:rsidR="00517D9F" w:rsidRPr="00F31CCF">
                              <w:rPr>
                                <w:rFonts w:ascii="Segoe UI" w:hAnsi="Segoe UI" w:cs="Segoe UI"/>
                                <w:color w:val="404040"/>
                              </w:rPr>
                              <w:t xml:space="preserve"> </w:t>
                            </w:r>
                            <w:r w:rsidR="00517D9F" w:rsidRPr="00F31CCF">
                              <w:rPr>
                                <w:rFonts w:ascii="Segoe UI" w:eastAsiaTheme="minorEastAsia" w:hAnsi="Segoe UI" w:cs="Segoe UI" w:hint="eastAsia"/>
                                <w:color w:val="404040"/>
                                <w:sz w:val="32"/>
                                <w:szCs w:val="32"/>
                              </w:rPr>
                              <w:t>query will</w:t>
                            </w:r>
                            <w:r w:rsidR="00517D9F" w:rsidRPr="00F31CCF">
                              <w:rPr>
                                <w:rFonts w:ascii="Segoe UI" w:eastAsiaTheme="minorEastAsia" w:hAnsi="Segoe UI" w:cs="Segoe UI" w:hint="eastAsia"/>
                                <w:color w:val="404040"/>
                              </w:rPr>
                              <w:t xml:space="preserve"> </w:t>
                            </w:r>
                            <w:r w:rsidR="00517D9F" w:rsidRPr="00F31CCF">
                              <w:rPr>
                                <w:rFonts w:eastAsiaTheme="minorEastAsia"/>
                                <w:sz w:val="32"/>
                                <w:szCs w:val="32"/>
                              </w:rPr>
                              <w:t xml:space="preserve">identify all orders linked to the </w:t>
                            </w:r>
                            <w:r w:rsidR="00517D9F">
                              <w:rPr>
                                <w:rFonts w:eastAsiaTheme="minorEastAsia" w:hint="eastAsia"/>
                                <w:sz w:val="32"/>
                                <w:szCs w:val="32"/>
                              </w:rPr>
                              <w:t>WK</w:t>
                            </w:r>
                            <w:r w:rsidR="00517D9F" w:rsidRPr="00F31CCF">
                              <w:rPr>
                                <w:rFonts w:eastAsiaTheme="minorEastAsia"/>
                                <w:sz w:val="32"/>
                                <w:szCs w:val="32"/>
                              </w:rPr>
                              <w:t xml:space="preserve"> campus. After using the query Order_ID, Campus, and Room will be shown from Location table and Order table. All data is based on the location where is “</w:t>
                            </w:r>
                            <w:r w:rsidR="00517D9F">
                              <w:rPr>
                                <w:rFonts w:eastAsiaTheme="minorEastAsia" w:hint="eastAsia"/>
                                <w:sz w:val="32"/>
                                <w:szCs w:val="32"/>
                              </w:rPr>
                              <w:t>WK</w:t>
                            </w:r>
                            <w:r w:rsidR="00517D9F" w:rsidRPr="00F31CCF">
                              <w:rPr>
                                <w:rFonts w:eastAsiaTheme="minorEastAsia"/>
                                <w:sz w:val="32"/>
                                <w:szCs w:val="32"/>
                              </w:rPr>
                              <w:t>”</w:t>
                            </w:r>
                            <w:r w:rsidR="00517D9F">
                              <w:rPr>
                                <w:rFonts w:eastAsiaTheme="minorEastAsia"/>
                                <w:sz w:val="32"/>
                                <w:szCs w:val="32"/>
                              </w:rPr>
                              <w:t xml:space="preserve"> </w:t>
                            </w:r>
                            <w:r w:rsidR="00517D9F" w:rsidRPr="00517D9F">
                              <w:rPr>
                                <w:rFonts w:eastAsiaTheme="minorEastAsia"/>
                                <w:sz w:val="32"/>
                                <w:szCs w:val="32"/>
                                <w:highlight w:val="yellow"/>
                              </w:rPr>
                              <w:t>(</w:t>
                            </w:r>
                            <w:r w:rsidR="00517D9F" w:rsidRPr="00517D9F">
                              <w:rPr>
                                <w:rFonts w:eastAsiaTheme="minorEastAsia" w:hint="eastAsia"/>
                                <w:sz w:val="32"/>
                                <w:szCs w:val="32"/>
                                <w:highlight w:val="yellow"/>
                              </w:rPr>
                              <w:t>((</w:t>
                            </w:r>
                            <w:r w:rsidR="00517D9F" w:rsidRPr="00517D9F">
                              <w:rPr>
                                <w:rFonts w:eastAsiaTheme="minorEastAsia"/>
                                <w:sz w:val="32"/>
                                <w:szCs w:val="32"/>
                                <w:highlight w:val="yellow"/>
                              </w:rPr>
                              <w:t>l. Campus) =’</w:t>
                            </w:r>
                            <w:r w:rsidR="00517D9F">
                              <w:rPr>
                                <w:rFonts w:eastAsiaTheme="minorEastAsia" w:hint="eastAsia"/>
                                <w:sz w:val="32"/>
                                <w:szCs w:val="32"/>
                                <w:highlight w:val="yellow"/>
                              </w:rPr>
                              <w:t>WK</w:t>
                            </w:r>
                            <w:r w:rsidR="00517D9F" w:rsidRPr="00517D9F">
                              <w:rPr>
                                <w:rFonts w:eastAsiaTheme="minorEastAsia"/>
                                <w:sz w:val="32"/>
                                <w:szCs w:val="32"/>
                                <w:highlight w:val="yellow"/>
                              </w:rPr>
                              <w:t>’</w:t>
                            </w:r>
                            <w:r w:rsidR="00517D9F" w:rsidRPr="00517D9F">
                              <w:rPr>
                                <w:rFonts w:eastAsiaTheme="minorEastAsia" w:hint="eastAsia"/>
                                <w:sz w:val="32"/>
                                <w:szCs w:val="32"/>
                                <w:highlight w:val="yellow"/>
                              </w:rPr>
                              <w:t>))</w:t>
                            </w:r>
                            <w:r w:rsidR="00517D9F" w:rsidRPr="00517D9F">
                              <w:rPr>
                                <w:rFonts w:eastAsiaTheme="minorEastAsia"/>
                                <w:sz w:val="32"/>
                                <w:szCs w:val="32"/>
                                <w:highlight w:val="yellow"/>
                              </w:rPr>
                              <w:t>.</w:t>
                            </w:r>
                            <w:r w:rsidR="00517D9F" w:rsidRPr="00F31CCF">
                              <w:rPr>
                                <w:rFonts w:eastAsiaTheme="minorEastAsia"/>
                                <w:sz w:val="32"/>
                                <w:szCs w:val="32"/>
                              </w:rPr>
                              <w:t xml:space="preserve"> In</w:t>
                            </w:r>
                            <w:r w:rsidR="00517D9F" w:rsidRPr="00F31CCF">
                              <w:rPr>
                                <w:rFonts w:eastAsiaTheme="minorEastAsia" w:hint="eastAsia"/>
                                <w:sz w:val="32"/>
                                <w:szCs w:val="32"/>
                              </w:rPr>
                              <w:t xml:space="preserve"> Business </w:t>
                            </w:r>
                            <w:r w:rsidR="00517D9F" w:rsidRPr="00F31CCF">
                              <w:rPr>
                                <w:rFonts w:eastAsiaTheme="minorEastAsia"/>
                                <w:sz w:val="32"/>
                                <w:szCs w:val="32"/>
                              </w:rPr>
                              <w:t>Applications</w:t>
                            </w:r>
                            <w:r w:rsidR="00517D9F" w:rsidRPr="00F31CCF">
                              <w:rPr>
                                <w:rFonts w:eastAsiaTheme="minorEastAsia" w:hint="eastAsia"/>
                                <w:sz w:val="32"/>
                                <w:szCs w:val="32"/>
                              </w:rPr>
                              <w:t>, it can use for Operational efficiency. The result is shown like this</w:t>
                            </w:r>
                            <w:r w:rsidR="00517D9F" w:rsidRPr="00F31CCF">
                              <w:rPr>
                                <w:rFonts w:eastAsiaTheme="minorEastAsia" w:cstheme="minorHAnsi"/>
                                <w:sz w:val="32"/>
                                <w:szCs w:val="32"/>
                              </w:rPr>
                              <w:t>↓</w:t>
                            </w:r>
                          </w:p>
                          <w:p w14:paraId="5A909D93" w14:textId="205CEA6F" w:rsidR="00791C2B" w:rsidRDefault="00791C2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0D737" id="_x0000_s1061" type="#_x0000_t202" style="position:absolute;margin-left:470.8pt;margin-top:49.6pt;width:522pt;height:148pt;z-index:251658307;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">
                <v:textbox>
                  <w:txbxContent>
                    <w:p w14:paraId="5D79AFDF" w14:textId="6AC1C566" w:rsidR="00517D9F" w:rsidRPr="00F31CCF" w:rsidRDefault="00FC567D" w:rsidP="00517D9F">
                      <w:pPr>
                        <w:rPr>
                          <w:rFonts w:eastAsiaTheme="minorEastAsia"/>
                          <w:sz w:val="32"/>
                          <w:szCs w:val="32"/>
                        </w:rPr>
                      </w:pPr>
                      <w:r w:rsidRPr="00336D0A">
                        <w:rPr>
                          <w:rFonts w:eastAsiaTheme="minorEastAsia"/>
                          <w:sz w:val="32"/>
                          <w:szCs w:val="32"/>
                        </w:rPr>
                        <w:t>When user clicks this button,</w:t>
                      </w:r>
                      <w:r w:rsidR="00517D9F" w:rsidRPr="00517D9F">
                        <w:rPr>
                          <w:rFonts w:eastAsiaTheme="minorEastAsia"/>
                          <w:sz w:val="32"/>
                          <w:szCs w:val="32"/>
                        </w:rPr>
                        <w:t xml:space="preserve"> </w:t>
                      </w:r>
                      <w:r w:rsidR="00517D9F" w:rsidRPr="00F31CCF">
                        <w:rPr>
                          <w:rFonts w:eastAsiaTheme="minorEastAsia"/>
                          <w:sz w:val="32"/>
                          <w:szCs w:val="32"/>
                        </w:rPr>
                        <w:t>when user clicks this button,</w:t>
                      </w:r>
                      <w:r w:rsidR="00517D9F" w:rsidRPr="00F31CCF">
                        <w:rPr>
                          <w:rFonts w:ascii="Segoe UI" w:hAnsi="Segoe UI" w:cs="Segoe UI"/>
                          <w:color w:val="404040"/>
                        </w:rPr>
                        <w:t xml:space="preserve"> </w:t>
                      </w:r>
                      <w:r w:rsidR="00517D9F" w:rsidRPr="00F31CCF">
                        <w:rPr>
                          <w:rFonts w:ascii="Segoe UI" w:eastAsiaTheme="minorEastAsia" w:hAnsi="Segoe UI" w:cs="Segoe UI" w:hint="eastAsia"/>
                          <w:color w:val="404040"/>
                          <w:sz w:val="32"/>
                          <w:szCs w:val="32"/>
                        </w:rPr>
                        <w:t>query will</w:t>
                      </w:r>
                      <w:r w:rsidR="00517D9F" w:rsidRPr="00F31CCF">
                        <w:rPr>
                          <w:rFonts w:ascii="Segoe UI" w:eastAsiaTheme="minorEastAsia" w:hAnsi="Segoe UI" w:cs="Segoe UI" w:hint="eastAsia"/>
                          <w:color w:val="404040"/>
                        </w:rPr>
                        <w:t xml:space="preserve"> </w:t>
                      </w:r>
                      <w:r w:rsidR="00517D9F" w:rsidRPr="00F31CCF">
                        <w:rPr>
                          <w:rFonts w:eastAsiaTheme="minorEastAsia"/>
                          <w:sz w:val="32"/>
                          <w:szCs w:val="32"/>
                        </w:rPr>
                        <w:t xml:space="preserve">identify all orders linked to the </w:t>
                      </w:r>
                      <w:r w:rsidR="00517D9F">
                        <w:rPr>
                          <w:rFonts w:eastAsiaTheme="minorEastAsia" w:hint="eastAsia"/>
                          <w:sz w:val="32"/>
                          <w:szCs w:val="32"/>
                        </w:rPr>
                        <w:t>WK</w:t>
                      </w:r>
                      <w:r w:rsidR="00517D9F" w:rsidRPr="00F31CCF">
                        <w:rPr>
                          <w:rFonts w:eastAsiaTheme="minorEastAsia"/>
                          <w:sz w:val="32"/>
                          <w:szCs w:val="32"/>
                        </w:rPr>
                        <w:t xml:space="preserve"> campus. After using the query Order_ID, Campus, and Room will be shown from Location table and Order table. All data is based on the location where is “</w:t>
                      </w:r>
                      <w:r w:rsidR="00517D9F">
                        <w:rPr>
                          <w:rFonts w:eastAsiaTheme="minorEastAsia" w:hint="eastAsia"/>
                          <w:sz w:val="32"/>
                          <w:szCs w:val="32"/>
                        </w:rPr>
                        <w:t>WK</w:t>
                      </w:r>
                      <w:r w:rsidR="00517D9F" w:rsidRPr="00F31CCF">
                        <w:rPr>
                          <w:rFonts w:eastAsiaTheme="minorEastAsia"/>
                          <w:sz w:val="32"/>
                          <w:szCs w:val="32"/>
                        </w:rPr>
                        <w:t>”</w:t>
                      </w:r>
                      <w:r w:rsidR="00517D9F">
                        <w:rPr>
                          <w:rFonts w:eastAsiaTheme="minorEastAsia"/>
                          <w:sz w:val="32"/>
                          <w:szCs w:val="32"/>
                        </w:rPr>
                        <w:t xml:space="preserve"> </w:t>
                      </w:r>
                      <w:r w:rsidR="00517D9F" w:rsidRPr="00517D9F">
                        <w:rPr>
                          <w:rFonts w:eastAsiaTheme="minorEastAsia"/>
                          <w:sz w:val="32"/>
                          <w:szCs w:val="32"/>
                          <w:highlight w:val="yellow"/>
                        </w:rPr>
                        <w:t>(</w:t>
                      </w:r>
                      <w:r w:rsidR="00517D9F" w:rsidRPr="00517D9F">
                        <w:rPr>
                          <w:rFonts w:eastAsiaTheme="minorEastAsia" w:hint="eastAsia"/>
                          <w:sz w:val="32"/>
                          <w:szCs w:val="32"/>
                          <w:highlight w:val="yellow"/>
                        </w:rPr>
                        <w:t>((</w:t>
                      </w:r>
                      <w:r w:rsidR="00517D9F" w:rsidRPr="00517D9F">
                        <w:rPr>
                          <w:rFonts w:eastAsiaTheme="minorEastAsia"/>
                          <w:sz w:val="32"/>
                          <w:szCs w:val="32"/>
                          <w:highlight w:val="yellow"/>
                        </w:rPr>
                        <w:t>l. Campus) =’</w:t>
                      </w:r>
                      <w:r w:rsidR="00517D9F">
                        <w:rPr>
                          <w:rFonts w:eastAsiaTheme="minorEastAsia" w:hint="eastAsia"/>
                          <w:sz w:val="32"/>
                          <w:szCs w:val="32"/>
                          <w:highlight w:val="yellow"/>
                        </w:rPr>
                        <w:t>WK</w:t>
                      </w:r>
                      <w:r w:rsidR="00517D9F" w:rsidRPr="00517D9F">
                        <w:rPr>
                          <w:rFonts w:eastAsiaTheme="minorEastAsia"/>
                          <w:sz w:val="32"/>
                          <w:szCs w:val="32"/>
                          <w:highlight w:val="yellow"/>
                        </w:rPr>
                        <w:t>’</w:t>
                      </w:r>
                      <w:r w:rsidR="00517D9F" w:rsidRPr="00517D9F">
                        <w:rPr>
                          <w:rFonts w:eastAsiaTheme="minorEastAsia" w:hint="eastAsia"/>
                          <w:sz w:val="32"/>
                          <w:szCs w:val="32"/>
                          <w:highlight w:val="yellow"/>
                        </w:rPr>
                        <w:t>))</w:t>
                      </w:r>
                      <w:r w:rsidR="00517D9F" w:rsidRPr="00517D9F">
                        <w:rPr>
                          <w:rFonts w:eastAsiaTheme="minorEastAsia"/>
                          <w:sz w:val="32"/>
                          <w:szCs w:val="32"/>
                          <w:highlight w:val="yellow"/>
                        </w:rPr>
                        <w:t>.</w:t>
                      </w:r>
                      <w:r w:rsidR="00517D9F" w:rsidRPr="00F31CCF">
                        <w:rPr>
                          <w:rFonts w:eastAsiaTheme="minorEastAsia"/>
                          <w:sz w:val="32"/>
                          <w:szCs w:val="32"/>
                        </w:rPr>
                        <w:t xml:space="preserve"> In</w:t>
                      </w:r>
                      <w:r w:rsidR="00517D9F" w:rsidRPr="00F31CCF">
                        <w:rPr>
                          <w:rFonts w:eastAsiaTheme="minorEastAsia" w:hint="eastAsia"/>
                          <w:sz w:val="32"/>
                          <w:szCs w:val="32"/>
                        </w:rPr>
                        <w:t xml:space="preserve"> Business </w:t>
                      </w:r>
                      <w:r w:rsidR="00517D9F" w:rsidRPr="00F31CCF">
                        <w:rPr>
                          <w:rFonts w:eastAsiaTheme="minorEastAsia"/>
                          <w:sz w:val="32"/>
                          <w:szCs w:val="32"/>
                        </w:rPr>
                        <w:t>Applications</w:t>
                      </w:r>
                      <w:r w:rsidR="00517D9F" w:rsidRPr="00F31CCF">
                        <w:rPr>
                          <w:rFonts w:eastAsiaTheme="minorEastAsia" w:hint="eastAsia"/>
                          <w:sz w:val="32"/>
                          <w:szCs w:val="32"/>
                        </w:rPr>
                        <w:t>, it can use for Operational efficiency. The result is shown like this</w:t>
                      </w:r>
                      <w:r w:rsidR="00517D9F" w:rsidRPr="00F31CCF">
                        <w:rPr>
                          <w:rFonts w:eastAsiaTheme="minorEastAsia" w:cstheme="minorHAnsi"/>
                          <w:sz w:val="32"/>
                          <w:szCs w:val="32"/>
                        </w:rPr>
                        <w:t>↓</w:t>
                      </w:r>
                    </w:p>
                    <w:p w14:paraId="5A909D93" w14:textId="205CEA6F" w:rsidR="00791C2B" w:rsidRDefault="00791C2B"/>
                  </w:txbxContent>
                </v:textbox>
                <w10:wrap type="square" anchorx="margin"/>
              </v:shape>
            </w:pict>
          </mc:Fallback>
        </mc:AlternateContent>
      </w:r>
      <w:r w:rsidR="00791C2B" w:rsidRPr="00791C2B">
        <w:rPr>
          <w:rFonts w:ascii="Times New Roman" w:eastAsiaTheme="minorEastAsia" w:hAnsi="Times New Roman" w:cs="Times New Roman"/>
          <w:noProof/>
          <w:sz w:val="32"/>
          <w:szCs w:val="32"/>
        </w:rPr>
        <w:drawing>
          <wp:inline distT="0" distB="0" distL="0" distR="0" wp14:anchorId="1A8B5B01" wp14:editId="57D67D45">
            <wp:extent cx="6645910" cy="565785"/>
            <wp:effectExtent l="0" t="0" r="2540" b="5715"/>
            <wp:docPr id="6637599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5990" name="Picture 1" descr="A close up of a text&#10;&#10;AI-generated content may be incorrect."/>
                    <pic:cNvPicPr/>
                  </pic:nvPicPr>
                  <pic:blipFill>
                    <a:blip r:embed="rId94"/>
                    <a:stretch>
                      <a:fillRect/>
                    </a:stretch>
                  </pic:blipFill>
                  <pic:spPr>
                    <a:xfrm>
                      <a:off x="0" y="0"/>
                      <a:ext cx="6645910" cy="565785"/>
                    </a:xfrm>
                    <a:prstGeom prst="rect">
                      <a:avLst/>
                    </a:prstGeom>
                  </pic:spPr>
                </pic:pic>
              </a:graphicData>
            </a:graphic>
          </wp:inline>
        </w:drawing>
      </w:r>
    </w:p>
    <w:p w14:paraId="64A9E732" w14:textId="2448FF46" w:rsidR="00B5616F" w:rsidRDefault="007D503A" w:rsidP="007D503A">
      <w:pPr>
        <w:spacing w:after="200" w:line="276" w:lineRule="auto"/>
        <w:jc w:val="center"/>
        <w:rPr>
          <w:rFonts w:ascii="Times New Roman" w:eastAsiaTheme="minorEastAsia" w:hAnsi="Times New Roman" w:cs="Times New Roman"/>
          <w:sz w:val="32"/>
          <w:szCs w:val="32"/>
        </w:rPr>
      </w:pPr>
      <w:r w:rsidRPr="007D503A">
        <w:rPr>
          <w:rFonts w:ascii="Times New Roman" w:eastAsiaTheme="minorEastAsia" w:hAnsi="Times New Roman" w:cs="Times New Roman"/>
          <w:noProof/>
          <w:sz w:val="32"/>
          <w:szCs w:val="32"/>
        </w:rPr>
        <w:drawing>
          <wp:inline distT="0" distB="0" distL="0" distR="0" wp14:anchorId="41F053E2" wp14:editId="7F97B7ED">
            <wp:extent cx="2259106" cy="4439685"/>
            <wp:effectExtent l="0" t="0" r="1905" b="5715"/>
            <wp:docPr id="1585034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34079" name="Picture 1" descr="A screenshot of a computer&#10;&#10;AI-generated content may be incorrect."/>
                    <pic:cNvPicPr/>
                  </pic:nvPicPr>
                  <pic:blipFill>
                    <a:blip r:embed="rId95"/>
                    <a:stretch>
                      <a:fillRect/>
                    </a:stretch>
                  </pic:blipFill>
                  <pic:spPr>
                    <a:xfrm>
                      <a:off x="0" y="0"/>
                      <a:ext cx="2359489" cy="4636962"/>
                    </a:xfrm>
                    <a:prstGeom prst="rect">
                      <a:avLst/>
                    </a:prstGeom>
                  </pic:spPr>
                </pic:pic>
              </a:graphicData>
            </a:graphic>
          </wp:inline>
        </w:drawing>
      </w:r>
    </w:p>
    <w:p w14:paraId="5695DC0A" w14:textId="59C65450" w:rsidR="0076276D" w:rsidRDefault="001377B6" w:rsidP="00DA5000">
      <w:pPr>
        <w:pStyle w:val="Heading2"/>
      </w:pPr>
      <w:bookmarkStart w:id="31" w:name="_Toc195282881"/>
      <w:r>
        <w:lastRenderedPageBreak/>
        <w:t>BUTTON:PRODUCT FORM</w:t>
      </w:r>
      <w:bookmarkEnd w:id="31"/>
    </w:p>
    <w:p w14:paraId="0699B39D" w14:textId="77777777" w:rsidR="00DA5000" w:rsidRPr="00DA5000" w:rsidRDefault="00DA5000" w:rsidP="00DA5000"/>
    <w:p w14:paraId="0DBCC4A0" w14:textId="3FAF807B" w:rsidR="00DA5000" w:rsidRDefault="00DA5000">
      <w:pPr>
        <w:spacing w:after="200" w:line="276" w:lineRule="auto"/>
        <w:rPr>
          <w:rFonts w:ascii="Times New Roman" w:eastAsiaTheme="minorEastAsia" w:hAnsi="Times New Roman" w:cs="Times New Roman"/>
          <w:sz w:val="32"/>
          <w:szCs w:val="32"/>
        </w:rPr>
      </w:pPr>
      <w:r>
        <w:rPr>
          <w:rFonts w:ascii="Times New Roman" w:eastAsiaTheme="minorEastAsia" w:hAnsi="Times New Roman" w:cs="Times New Roman"/>
          <w:noProof/>
          <w:sz w:val="32"/>
          <w:szCs w:val="32"/>
        </w:rPr>
        <mc:AlternateContent>
          <mc:Choice Requires="wps">
            <w:drawing>
              <wp:anchor distT="0" distB="0" distL="114300" distR="114300" simplePos="0" relativeHeight="251658242" behindDoc="0" locked="0" layoutInCell="1" allowOverlap="1" wp14:anchorId="63D5D7EC" wp14:editId="34D270FD">
                <wp:simplePos x="0" y="0"/>
                <wp:positionH relativeFrom="column">
                  <wp:posOffset>653415</wp:posOffset>
                </wp:positionH>
                <wp:positionV relativeFrom="paragraph">
                  <wp:posOffset>1078865</wp:posOffset>
                </wp:positionV>
                <wp:extent cx="2230648" cy="172228"/>
                <wp:effectExtent l="38100" t="0" r="17780" b="94615"/>
                <wp:wrapNone/>
                <wp:docPr id="270249570" name="Straight Arrow Connector 14"/>
                <wp:cNvGraphicFramePr/>
                <a:graphic xmlns:a="http://schemas.openxmlformats.org/drawingml/2006/main">
                  <a:graphicData uri="http://schemas.microsoft.com/office/word/2010/wordprocessingShape">
                    <wps:wsp>
                      <wps:cNvCnPr/>
                      <wps:spPr>
                        <a:xfrm flipH="1">
                          <a:off x="0" y="0"/>
                          <a:ext cx="2230648" cy="1722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4C93A" id="Straight Arrow Connector 14" o:spid="_x0000_s1026" type="#_x0000_t32" style="position:absolute;margin-left:51.45pt;margin-top:84.95pt;width:175.65pt;height:13.55pt;flip:x;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" strokecolor="black [3200]" strokeweight=".5pt">
                <v:stroke endarrow="block" joinstyle="miter"/>
              </v:shape>
            </w:pict>
          </mc:Fallback>
        </mc:AlternateContent>
      </w:r>
      <w:r>
        <w:rPr>
          <w:rFonts w:ascii="Times New Roman" w:eastAsiaTheme="minorEastAsia" w:hAnsi="Times New Roman" w:cs="Times New Roman"/>
          <w:noProof/>
          <w:sz w:val="32"/>
          <w:szCs w:val="32"/>
        </w:rPr>
        <mc:AlternateContent>
          <mc:Choice Requires="wps">
            <w:drawing>
              <wp:anchor distT="0" distB="0" distL="114300" distR="114300" simplePos="0" relativeHeight="251658241" behindDoc="0" locked="0" layoutInCell="1" allowOverlap="1" wp14:anchorId="256065FB" wp14:editId="4A1E24B1">
                <wp:simplePos x="0" y="0"/>
                <wp:positionH relativeFrom="margin">
                  <wp:posOffset>0</wp:posOffset>
                </wp:positionH>
                <wp:positionV relativeFrom="paragraph">
                  <wp:posOffset>708660</wp:posOffset>
                </wp:positionV>
                <wp:extent cx="1219200" cy="933450"/>
                <wp:effectExtent l="0" t="0" r="19050" b="19050"/>
                <wp:wrapNone/>
                <wp:docPr id="550875355" name="Oval 13"/>
                <wp:cNvGraphicFramePr/>
                <a:graphic xmlns:a="http://schemas.openxmlformats.org/drawingml/2006/main">
                  <a:graphicData uri="http://schemas.microsoft.com/office/word/2010/wordprocessingShape">
                    <wps:wsp>
                      <wps:cNvSpPr/>
                      <wps:spPr>
                        <a:xfrm>
                          <a:off x="0" y="0"/>
                          <a:ext cx="1219200" cy="93345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FE79C31" id="Oval 13" o:spid="_x0000_s1026" style="position:absolute;margin-left:0;margin-top:55.8pt;width:96pt;height:73.5pt;z-index:25165824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" filled="f" strokecolor="black [3200]" strokeweight="1pt">
                <v:stroke joinstyle="miter"/>
                <w10:wrap anchorx="margin"/>
              </v:oval>
            </w:pict>
          </mc:Fallback>
        </mc:AlternateContent>
      </w:r>
      <w:r>
        <w:rPr>
          <w:rFonts w:ascii="Times New Roman" w:eastAsiaTheme="minorEastAsia" w:hAnsi="Times New Roman" w:cs="Times New Roman"/>
          <w:noProof/>
          <w:sz w:val="32"/>
          <w:szCs w:val="32"/>
        </w:rPr>
        <mc:AlternateContent>
          <mc:Choice Requires="wps">
            <w:drawing>
              <wp:anchor distT="0" distB="0" distL="114300" distR="114300" simplePos="0" relativeHeight="251658243" behindDoc="0" locked="0" layoutInCell="1" allowOverlap="1" wp14:anchorId="010C17DF" wp14:editId="4830645E">
                <wp:simplePos x="0" y="0"/>
                <wp:positionH relativeFrom="page">
                  <wp:posOffset>3338830</wp:posOffset>
                </wp:positionH>
                <wp:positionV relativeFrom="paragraph">
                  <wp:posOffset>454134</wp:posOffset>
                </wp:positionV>
                <wp:extent cx="4053840" cy="767715"/>
                <wp:effectExtent l="0" t="0" r="22860" b="13335"/>
                <wp:wrapNone/>
                <wp:docPr id="2108685204" name="Text Box 15"/>
                <wp:cNvGraphicFramePr/>
                <a:graphic xmlns:a="http://schemas.openxmlformats.org/drawingml/2006/main">
                  <a:graphicData uri="http://schemas.microsoft.com/office/word/2010/wordprocessingShape">
                    <wps:wsp>
                      <wps:cNvSpPr txBox="1"/>
                      <wps:spPr>
                        <a:xfrm>
                          <a:off x="0" y="0"/>
                          <a:ext cx="4053840" cy="767715"/>
                        </a:xfrm>
                        <a:prstGeom prst="rect">
                          <a:avLst/>
                        </a:prstGeom>
                        <a:solidFill>
                          <a:schemeClr val="lt1"/>
                        </a:solidFill>
                        <a:ln w="6350">
                          <a:solidFill>
                            <a:prstClr val="black"/>
                          </a:solidFill>
                        </a:ln>
                      </wps:spPr>
                      <wps:txbx>
                        <w:txbxContent>
                          <w:p w14:paraId="3B6606BD" w14:textId="6D834BBC" w:rsidR="003E2D77" w:rsidRPr="00FC2397" w:rsidRDefault="005E6C43">
                            <w:pPr>
                              <w:rPr>
                                <w:rFonts w:ascii="Times New Roman" w:hAnsi="Times New Roman" w:cs="Times New Roman"/>
                                <w:sz w:val="32"/>
                                <w:szCs w:val="32"/>
                              </w:rPr>
                            </w:pPr>
                            <w:r w:rsidRPr="00FC2397">
                              <w:rPr>
                                <w:rFonts w:ascii="Times New Roman" w:hAnsi="Times New Roman" w:cs="Times New Roman"/>
                                <w:sz w:val="32"/>
                                <w:szCs w:val="32"/>
                              </w:rPr>
                              <w:t xml:space="preserve">This part </w:t>
                            </w:r>
                            <w:r w:rsidR="003115F4" w:rsidRPr="00FC2397">
                              <w:rPr>
                                <w:rFonts w:ascii="Times New Roman" w:hAnsi="Times New Roman" w:cs="Times New Roman"/>
                                <w:sz w:val="32"/>
                                <w:szCs w:val="32"/>
                              </w:rPr>
                              <w:t>demonstrates</w:t>
                            </w:r>
                            <w:r w:rsidR="00AE7AAF" w:rsidRPr="00FC2397">
                              <w:rPr>
                                <w:rFonts w:ascii="Times New Roman" w:hAnsi="Times New Roman" w:cs="Times New Roman"/>
                                <w:sz w:val="32"/>
                                <w:szCs w:val="32"/>
                              </w:rPr>
                              <w:t xml:space="preserve"> </w:t>
                            </w:r>
                            <w:r w:rsidR="005D0A56" w:rsidRPr="00FC2397">
                              <w:rPr>
                                <w:rFonts w:ascii="Times New Roman" w:hAnsi="Times New Roman" w:cs="Times New Roman"/>
                                <w:sz w:val="32"/>
                                <w:szCs w:val="32"/>
                              </w:rPr>
                              <w:t>some records about Category and Pro</w:t>
                            </w:r>
                            <w:r w:rsidR="00F92A64" w:rsidRPr="00FC2397">
                              <w:rPr>
                                <w:rFonts w:ascii="Times New Roman" w:hAnsi="Times New Roman" w:cs="Times New Roman"/>
                                <w:sz w:val="32"/>
                                <w:szCs w:val="32"/>
                              </w:rPr>
                              <w:t>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C17DF" id="Text Box 15" o:spid="_x0000_s1062" type="#_x0000_t202" style="position:absolute;margin-left:262.9pt;margin-top:35.75pt;width:319.2pt;height:60.4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" fillcolor="white [3201]" strokeweight=".5pt">
                <v:textbox>
                  <w:txbxContent>
                    <w:p w14:paraId="3B6606BD" w14:textId="6D834BBC" w:rsidR="003E2D77" w:rsidRPr="00FC2397" w:rsidRDefault="005E6C43">
                      <w:pPr>
                        <w:rPr>
                          <w:rFonts w:ascii="Times New Roman" w:hAnsi="Times New Roman" w:cs="Times New Roman"/>
                          <w:sz w:val="32"/>
                          <w:szCs w:val="32"/>
                        </w:rPr>
                      </w:pPr>
                      <w:r w:rsidRPr="00FC2397">
                        <w:rPr>
                          <w:rFonts w:ascii="Times New Roman" w:hAnsi="Times New Roman" w:cs="Times New Roman"/>
                          <w:sz w:val="32"/>
                          <w:szCs w:val="32"/>
                        </w:rPr>
                        <w:t xml:space="preserve">This part </w:t>
                      </w:r>
                      <w:r w:rsidR="003115F4" w:rsidRPr="00FC2397">
                        <w:rPr>
                          <w:rFonts w:ascii="Times New Roman" w:hAnsi="Times New Roman" w:cs="Times New Roman"/>
                          <w:sz w:val="32"/>
                          <w:szCs w:val="32"/>
                        </w:rPr>
                        <w:t>demonstrates</w:t>
                      </w:r>
                      <w:r w:rsidR="00AE7AAF" w:rsidRPr="00FC2397">
                        <w:rPr>
                          <w:rFonts w:ascii="Times New Roman" w:hAnsi="Times New Roman" w:cs="Times New Roman"/>
                          <w:sz w:val="32"/>
                          <w:szCs w:val="32"/>
                        </w:rPr>
                        <w:t xml:space="preserve"> </w:t>
                      </w:r>
                      <w:r w:rsidR="005D0A56" w:rsidRPr="00FC2397">
                        <w:rPr>
                          <w:rFonts w:ascii="Times New Roman" w:hAnsi="Times New Roman" w:cs="Times New Roman"/>
                          <w:sz w:val="32"/>
                          <w:szCs w:val="32"/>
                        </w:rPr>
                        <w:t>some records about Category and Pro</w:t>
                      </w:r>
                      <w:r w:rsidR="00F92A64" w:rsidRPr="00FC2397">
                        <w:rPr>
                          <w:rFonts w:ascii="Times New Roman" w:hAnsi="Times New Roman" w:cs="Times New Roman"/>
                          <w:sz w:val="32"/>
                          <w:szCs w:val="32"/>
                        </w:rPr>
                        <w:t>duct</w:t>
                      </w:r>
                    </w:p>
                  </w:txbxContent>
                </v:textbox>
                <w10:wrap anchorx="page"/>
              </v:shape>
            </w:pict>
          </mc:Fallback>
        </mc:AlternateContent>
      </w:r>
      <w:r w:rsidR="0076276D" w:rsidRPr="00653EA2">
        <w:rPr>
          <w:rFonts w:ascii="Times New Roman" w:eastAsiaTheme="minorEastAsia" w:hAnsi="Times New Roman" w:cs="Times New Roman"/>
          <w:noProof/>
          <w:sz w:val="32"/>
          <w:szCs w:val="32"/>
        </w:rPr>
        <w:drawing>
          <wp:inline distT="0" distB="0" distL="0" distR="0" wp14:anchorId="2DE8DA31" wp14:editId="4DA44D29">
            <wp:extent cx="2582553" cy="2020570"/>
            <wp:effectExtent l="0" t="0" r="0" b="0"/>
            <wp:docPr id="55186333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03815" name="Picture 1" descr="A screenshot of a computer screen&#10;&#10;AI-generated content may be incorrect."/>
                    <pic:cNvPicPr/>
                  </pic:nvPicPr>
                  <pic:blipFill>
                    <a:blip r:embed="rId22"/>
                    <a:stretch>
                      <a:fillRect/>
                    </a:stretch>
                  </pic:blipFill>
                  <pic:spPr>
                    <a:xfrm>
                      <a:off x="0" y="0"/>
                      <a:ext cx="2623532" cy="2052632"/>
                    </a:xfrm>
                    <a:prstGeom prst="rect">
                      <a:avLst/>
                    </a:prstGeom>
                  </pic:spPr>
                </pic:pic>
              </a:graphicData>
            </a:graphic>
          </wp:inline>
        </w:drawing>
      </w:r>
    </w:p>
    <w:p w14:paraId="0CA755AC" w14:textId="2ACE0D01" w:rsidR="001377B6" w:rsidRDefault="00D500D3" w:rsidP="00A33AA1">
      <w:pPr>
        <w:spacing w:after="200" w:line="276" w:lineRule="auto"/>
        <w:rPr>
          <w:rFonts w:ascii="Times New Roman" w:eastAsiaTheme="minorEastAsia" w:hAnsi="Times New Roman" w:cs="Times New Roman"/>
          <w:sz w:val="32"/>
          <w:szCs w:val="32"/>
        </w:rPr>
      </w:pPr>
      <w:r>
        <w:rPr>
          <w:rFonts w:ascii="Times New Roman" w:eastAsiaTheme="minorEastAsia" w:hAnsi="Times New Roman" w:cs="Times New Roman"/>
          <w:sz w:val="32"/>
          <w:szCs w:val="32"/>
        </w:rPr>
        <w:t>We kick this button</w:t>
      </w:r>
      <w:r w:rsidR="001377B6">
        <w:rPr>
          <w:rFonts w:ascii="Times New Roman" w:eastAsiaTheme="minorEastAsia" w:hAnsi="Times New Roman" w:cs="Times New Roman"/>
          <w:noProof/>
          <w:sz w:val="32"/>
          <w:szCs w:val="32"/>
        </w:rPr>
        <mc:AlternateContent>
          <mc:Choice Requires="wps">
            <w:drawing>
              <wp:anchor distT="0" distB="0" distL="114300" distR="114300" simplePos="0" relativeHeight="251658392" behindDoc="0" locked="0" layoutInCell="1" allowOverlap="1" wp14:anchorId="4E274F83" wp14:editId="0494FF01">
                <wp:simplePos x="0" y="0"/>
                <wp:positionH relativeFrom="margin">
                  <wp:posOffset>3557270</wp:posOffset>
                </wp:positionH>
                <wp:positionV relativeFrom="paragraph">
                  <wp:posOffset>249354</wp:posOffset>
                </wp:positionV>
                <wp:extent cx="2992755" cy="387985"/>
                <wp:effectExtent l="0" t="0" r="17145" b="12065"/>
                <wp:wrapNone/>
                <wp:docPr id="1383165417" name="Text Box 15"/>
                <wp:cNvGraphicFramePr/>
                <a:graphic xmlns:a="http://schemas.openxmlformats.org/drawingml/2006/main">
                  <a:graphicData uri="http://schemas.microsoft.com/office/word/2010/wordprocessingShape">
                    <wps:wsp>
                      <wps:cNvSpPr txBox="1"/>
                      <wps:spPr>
                        <a:xfrm>
                          <a:off x="0" y="0"/>
                          <a:ext cx="2992755" cy="387985"/>
                        </a:xfrm>
                        <a:prstGeom prst="rect">
                          <a:avLst/>
                        </a:prstGeom>
                        <a:solidFill>
                          <a:schemeClr val="lt1"/>
                        </a:solidFill>
                        <a:ln w="6350">
                          <a:solidFill>
                            <a:prstClr val="black"/>
                          </a:solidFill>
                        </a:ln>
                      </wps:spPr>
                      <wps:txbx>
                        <w:txbxContent>
                          <w:p w14:paraId="767DE3B7" w14:textId="77777777" w:rsidR="0076276D" w:rsidRPr="00FC2397" w:rsidRDefault="0076276D" w:rsidP="0076276D">
                            <w:pPr>
                              <w:rPr>
                                <w:rFonts w:ascii="Times New Roman" w:hAnsi="Times New Roman" w:cs="Times New Roman"/>
                                <w:sz w:val="32"/>
                                <w:szCs w:val="32"/>
                              </w:rPr>
                            </w:pPr>
                            <w:r>
                              <w:rPr>
                                <w:rFonts w:ascii="Times New Roman" w:hAnsi="Times New Roman" w:cs="Times New Roman"/>
                                <w:sz w:val="32"/>
                                <w:szCs w:val="32"/>
                              </w:rPr>
                              <w:t>Show Table Category and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74F83" id="_x0000_s1063" type="#_x0000_t202" style="position:absolute;margin-left:280.1pt;margin-top:19.65pt;width:235.65pt;height:30.55pt;z-index:251658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" fillcolor="white [3201]" strokeweight=".5pt">
                <v:textbox>
                  <w:txbxContent>
                    <w:p w14:paraId="767DE3B7" w14:textId="77777777" w:rsidR="0076276D" w:rsidRPr="00FC2397" w:rsidRDefault="0076276D" w:rsidP="0076276D">
                      <w:pPr>
                        <w:rPr>
                          <w:rFonts w:ascii="Times New Roman" w:hAnsi="Times New Roman" w:cs="Times New Roman"/>
                          <w:sz w:val="32"/>
                          <w:szCs w:val="32"/>
                        </w:rPr>
                      </w:pPr>
                      <w:r>
                        <w:rPr>
                          <w:rFonts w:ascii="Times New Roman" w:hAnsi="Times New Roman" w:cs="Times New Roman"/>
                          <w:sz w:val="32"/>
                          <w:szCs w:val="32"/>
                        </w:rPr>
                        <w:t>Show Table Category and Product</w:t>
                      </w:r>
                    </w:p>
                  </w:txbxContent>
                </v:textbox>
                <w10:wrap anchorx="margin"/>
              </v:shape>
            </w:pict>
          </mc:Fallback>
        </mc:AlternateContent>
      </w:r>
      <w:r w:rsidR="001377B6">
        <w:rPr>
          <w:rFonts w:ascii="Times New Roman" w:eastAsiaTheme="minorEastAsia" w:hAnsi="Times New Roman" w:cs="Times New Roman"/>
          <w:noProof/>
          <w:sz w:val="32"/>
          <w:szCs w:val="32"/>
        </w:rPr>
        <mc:AlternateContent>
          <mc:Choice Requires="wps">
            <w:drawing>
              <wp:anchor distT="0" distB="0" distL="114300" distR="114300" simplePos="0" relativeHeight="251658247" behindDoc="0" locked="0" layoutInCell="1" allowOverlap="1" wp14:anchorId="24363CFF" wp14:editId="4AB74EB2">
                <wp:simplePos x="0" y="0"/>
                <wp:positionH relativeFrom="column">
                  <wp:posOffset>1285240</wp:posOffset>
                </wp:positionH>
                <wp:positionV relativeFrom="paragraph">
                  <wp:posOffset>321945</wp:posOffset>
                </wp:positionV>
                <wp:extent cx="2230120" cy="172085"/>
                <wp:effectExtent l="38100" t="0" r="17780" b="94615"/>
                <wp:wrapNone/>
                <wp:docPr id="697170669" name="Straight Arrow Connector 14"/>
                <wp:cNvGraphicFramePr/>
                <a:graphic xmlns:a="http://schemas.openxmlformats.org/drawingml/2006/main">
                  <a:graphicData uri="http://schemas.microsoft.com/office/word/2010/wordprocessingShape">
                    <wps:wsp>
                      <wps:cNvCnPr/>
                      <wps:spPr>
                        <a:xfrm flipH="1">
                          <a:off x="0" y="0"/>
                          <a:ext cx="2230120" cy="172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AE8AD" id="Straight Arrow Connector 14" o:spid="_x0000_s1026" type="#_x0000_t32" style="position:absolute;margin-left:101.2pt;margin-top:25.35pt;width:175.6pt;height:13.55pt;flip:x;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" strokecolor="black [3200]" strokeweight=".5pt">
                <v:stroke endarrow="block" joinstyle="miter"/>
              </v:shape>
            </w:pict>
          </mc:Fallback>
        </mc:AlternateContent>
      </w:r>
      <w:r w:rsidR="001377B6">
        <w:rPr>
          <w:rFonts w:ascii="Times New Roman" w:eastAsiaTheme="minorEastAsia" w:hAnsi="Times New Roman" w:cs="Times New Roman"/>
          <w:noProof/>
          <w:sz w:val="32"/>
          <w:szCs w:val="32"/>
        </w:rPr>
        <mc:AlternateContent>
          <mc:Choice Requires="wps">
            <w:drawing>
              <wp:anchor distT="0" distB="0" distL="114300" distR="114300" simplePos="0" relativeHeight="251658245" behindDoc="0" locked="0" layoutInCell="1" allowOverlap="1" wp14:anchorId="17348504" wp14:editId="3F07A535">
                <wp:simplePos x="0" y="0"/>
                <wp:positionH relativeFrom="margin">
                  <wp:posOffset>-133350</wp:posOffset>
                </wp:positionH>
                <wp:positionV relativeFrom="paragraph">
                  <wp:posOffset>326390</wp:posOffset>
                </wp:positionV>
                <wp:extent cx="2583180" cy="621101"/>
                <wp:effectExtent l="0" t="0" r="26670" b="26670"/>
                <wp:wrapNone/>
                <wp:docPr id="2086366618" name="Oval 13"/>
                <wp:cNvGraphicFramePr/>
                <a:graphic xmlns:a="http://schemas.openxmlformats.org/drawingml/2006/main">
                  <a:graphicData uri="http://schemas.microsoft.com/office/word/2010/wordprocessingShape">
                    <wps:wsp>
                      <wps:cNvSpPr/>
                      <wps:spPr>
                        <a:xfrm>
                          <a:off x="0" y="0"/>
                          <a:ext cx="2583180" cy="621101"/>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08817" id="Oval 13" o:spid="_x0000_s1026" style="position:absolute;margin-left:-10.5pt;margin-top:25.7pt;width:203.4pt;height:48.9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" filled="f" strokecolor="black [3200]" strokeweight="1pt">
                <v:stroke joinstyle="miter"/>
                <w10:wrap anchorx="margin"/>
              </v:oval>
            </w:pict>
          </mc:Fallback>
        </mc:AlternateContent>
      </w:r>
    </w:p>
    <w:p w14:paraId="3C84F26E" w14:textId="708B79E0" w:rsidR="00DA5000" w:rsidRDefault="00D500D3">
      <w:pPr>
        <w:spacing w:after="200" w:line="276" w:lineRule="auto"/>
        <w:rPr>
          <w:rFonts w:ascii="Times New Roman" w:eastAsiaTheme="minorEastAsia" w:hAnsi="Times New Roman" w:cs="Times New Roman"/>
          <w:sz w:val="32"/>
          <w:szCs w:val="32"/>
        </w:rPr>
      </w:pPr>
      <w:r w:rsidRPr="00EA40B9">
        <w:rPr>
          <w:rFonts w:ascii="Times New Roman" w:eastAsiaTheme="minorEastAsia" w:hAnsi="Times New Roman" w:cs="Times New Roman"/>
          <w:noProof/>
          <w:sz w:val="32"/>
          <w:szCs w:val="32"/>
        </w:rPr>
        <w:drawing>
          <wp:inline distT="0" distB="0" distL="0" distR="0" wp14:anchorId="206C03D7" wp14:editId="658DF037">
            <wp:extent cx="2541395" cy="2487324"/>
            <wp:effectExtent l="0" t="0" r="0" b="8255"/>
            <wp:docPr id="17486857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85757" name="Picture 1" descr="A screenshot of a computer scree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541395" cy="2487324"/>
                    </a:xfrm>
                    <a:prstGeom prst="rect">
                      <a:avLst/>
                    </a:prstGeom>
                  </pic:spPr>
                </pic:pic>
              </a:graphicData>
            </a:graphic>
          </wp:inline>
        </w:drawing>
      </w:r>
    </w:p>
    <w:p w14:paraId="28E7C5C2" w14:textId="6598B72F" w:rsidR="00A33AA1" w:rsidRDefault="00A33AA1">
      <w:pPr>
        <w:spacing w:after="200" w:line="276" w:lineRule="auto"/>
        <w:rPr>
          <w:rFonts w:ascii="Times New Roman" w:eastAsiaTheme="minorEastAsia" w:hAnsi="Times New Roman" w:cs="Times New Roman"/>
          <w:sz w:val="32"/>
          <w:szCs w:val="32"/>
        </w:rPr>
      </w:pPr>
    </w:p>
    <w:p w14:paraId="1AE644C7" w14:textId="768304CB" w:rsidR="00887DFB" w:rsidRDefault="00887DFB" w:rsidP="008B6319">
      <w:pPr>
        <w:pStyle w:val="Heading3"/>
      </w:pPr>
      <w:bookmarkStart w:id="32" w:name="_Toc195282882"/>
      <w:r w:rsidRPr="00887DFB">
        <w:rPr>
          <w:noProof/>
        </w:rPr>
        <w:drawing>
          <wp:anchor distT="0" distB="0" distL="114300" distR="114300" simplePos="0" relativeHeight="251658420" behindDoc="0" locked="0" layoutInCell="1" allowOverlap="1" wp14:anchorId="570824FD" wp14:editId="2109FF95">
            <wp:simplePos x="457200" y="7058526"/>
            <wp:positionH relativeFrom="column">
              <wp:align>left</wp:align>
            </wp:positionH>
            <wp:positionV relativeFrom="paragraph">
              <wp:align>top</wp:align>
            </wp:positionV>
            <wp:extent cx="1184564" cy="431464"/>
            <wp:effectExtent l="0" t="0" r="0" b="635"/>
            <wp:wrapSquare wrapText="bothSides"/>
            <wp:docPr id="359957944" name="Picture 1" descr="A red rectangle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57944" name="Picture 1" descr="A red rectangle with yellow text&#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1184564" cy="431464"/>
                    </a:xfrm>
                    <a:prstGeom prst="rect">
                      <a:avLst/>
                    </a:prstGeom>
                  </pic:spPr>
                </pic:pic>
              </a:graphicData>
            </a:graphic>
          </wp:anchor>
        </w:drawing>
      </w:r>
      <w:r w:rsidR="00BC75BE">
        <w:t>TABLE:CATAGORY</w:t>
      </w:r>
      <w:bookmarkEnd w:id="32"/>
      <w:r w:rsidR="00A33AA1">
        <w:br w:type="textWrapping" w:clear="all"/>
      </w:r>
    </w:p>
    <w:p w14:paraId="08E78B6F" w14:textId="6792D3AF" w:rsidR="00186001" w:rsidRDefault="00186001">
      <w:pPr>
        <w:spacing w:after="200" w:line="276" w:lineRule="auto"/>
        <w:rPr>
          <w:rFonts w:ascii="Times New Roman" w:eastAsiaTheme="minorEastAsia" w:hAnsi="Times New Roman" w:cs="Times New Roman"/>
          <w:sz w:val="32"/>
          <w:szCs w:val="32"/>
        </w:rPr>
      </w:pPr>
      <w:r w:rsidRPr="00186001">
        <w:rPr>
          <w:rFonts w:ascii="Times New Roman" w:eastAsiaTheme="minorEastAsia" w:hAnsi="Times New Roman" w:cs="Times New Roman"/>
          <w:noProof/>
          <w:sz w:val="32"/>
          <w:szCs w:val="32"/>
        </w:rPr>
        <w:drawing>
          <wp:inline distT="0" distB="0" distL="0" distR="0" wp14:anchorId="06CFBF10" wp14:editId="69699D88">
            <wp:extent cx="4229690" cy="600159"/>
            <wp:effectExtent l="0" t="0" r="0" b="9525"/>
            <wp:docPr id="863067793"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7793" name="Picture 1" descr="A close-up of a white background&#10;&#10;AI-generated content may be incorrect."/>
                    <pic:cNvPicPr/>
                  </pic:nvPicPr>
                  <pic:blipFill>
                    <a:blip r:embed="rId98"/>
                    <a:stretch>
                      <a:fillRect/>
                    </a:stretch>
                  </pic:blipFill>
                  <pic:spPr>
                    <a:xfrm>
                      <a:off x="0" y="0"/>
                      <a:ext cx="4229690" cy="600159"/>
                    </a:xfrm>
                    <a:prstGeom prst="rect">
                      <a:avLst/>
                    </a:prstGeom>
                  </pic:spPr>
                </pic:pic>
              </a:graphicData>
            </a:graphic>
          </wp:inline>
        </w:drawing>
      </w:r>
    </w:p>
    <w:p w14:paraId="763169A4" w14:textId="77777777" w:rsidR="008B6319" w:rsidRDefault="008B6319">
      <w:pPr>
        <w:spacing w:after="200" w:line="276" w:lineRule="auto"/>
        <w:rPr>
          <w:rFonts w:ascii="Times New Roman" w:eastAsiaTheme="minorEastAsia" w:hAnsi="Times New Roman" w:cs="Times New Roman"/>
          <w:sz w:val="32"/>
          <w:szCs w:val="32"/>
        </w:rPr>
      </w:pPr>
    </w:p>
    <w:p w14:paraId="6113A5F0" w14:textId="4EFDB730" w:rsidR="00950C8C" w:rsidRDefault="008B6319">
      <w:pPr>
        <w:spacing w:after="200" w:line="276" w:lineRule="auto"/>
        <w:rPr>
          <w:rFonts w:ascii="Times New Roman" w:eastAsiaTheme="minorEastAsia" w:hAnsi="Times New Roman" w:cs="Times New Roman"/>
          <w:sz w:val="32"/>
          <w:szCs w:val="32"/>
        </w:rPr>
      </w:pPr>
      <w:r>
        <w:rPr>
          <w:rFonts w:ascii="Times New Roman" w:eastAsiaTheme="minorEastAsia" w:hAnsi="Times New Roman" w:cs="Times New Roman"/>
          <w:noProof/>
          <w:sz w:val="32"/>
          <w:szCs w:val="32"/>
        </w:rPr>
        <w:lastRenderedPageBreak/>
        <w:drawing>
          <wp:inline distT="0" distB="0" distL="0" distR="0" wp14:anchorId="2D1E20F1" wp14:editId="361F8C6B">
            <wp:extent cx="1153026" cy="413907"/>
            <wp:effectExtent l="0" t="0" r="3175" b="5715"/>
            <wp:docPr id="1590272797" name="Picture 162" descr="A red sign with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72797" name="Picture 162" descr="A red sign with yellow letters&#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214216" cy="435873"/>
                    </a:xfrm>
                    <a:prstGeom prst="rect">
                      <a:avLst/>
                    </a:prstGeom>
                  </pic:spPr>
                </pic:pic>
              </a:graphicData>
            </a:graphic>
          </wp:inline>
        </w:drawing>
      </w:r>
      <w:r w:rsidR="00BC75BE" w:rsidRPr="008B6319">
        <w:rPr>
          <w:rStyle w:val="Heading3Char"/>
        </w:rPr>
        <w:t>TABLE:PRODUCT</w:t>
      </w:r>
    </w:p>
    <w:p w14:paraId="41507C28" w14:textId="77777777" w:rsidR="00A33E52" w:rsidRDefault="00A33E52">
      <w:pPr>
        <w:spacing w:after="200" w:line="276" w:lineRule="auto"/>
        <w:rPr>
          <w:rFonts w:ascii="Times New Roman" w:eastAsiaTheme="minorEastAsia" w:hAnsi="Times New Roman" w:cs="Times New Roman"/>
          <w:sz w:val="32"/>
          <w:szCs w:val="32"/>
        </w:rPr>
      </w:pPr>
      <w:r w:rsidRPr="00A33E52">
        <w:rPr>
          <w:rFonts w:ascii="Times New Roman" w:eastAsiaTheme="minorEastAsia" w:hAnsi="Times New Roman" w:cs="Times New Roman"/>
          <w:noProof/>
          <w:sz w:val="32"/>
          <w:szCs w:val="32"/>
        </w:rPr>
        <w:drawing>
          <wp:inline distT="0" distB="0" distL="0" distR="0" wp14:anchorId="58A1DA98" wp14:editId="7FA14D71">
            <wp:extent cx="4201111" cy="523948"/>
            <wp:effectExtent l="0" t="0" r="9525" b="9525"/>
            <wp:docPr id="1670462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6290" name="Picture 1" descr="A close-up of a text&#10;&#10;AI-generated content may be incorrect."/>
                    <pic:cNvPicPr/>
                  </pic:nvPicPr>
                  <pic:blipFill>
                    <a:blip r:embed="rId100"/>
                    <a:stretch>
                      <a:fillRect/>
                    </a:stretch>
                  </pic:blipFill>
                  <pic:spPr>
                    <a:xfrm>
                      <a:off x="0" y="0"/>
                      <a:ext cx="4201111" cy="523948"/>
                    </a:xfrm>
                    <a:prstGeom prst="rect">
                      <a:avLst/>
                    </a:prstGeom>
                  </pic:spPr>
                </pic:pic>
              </a:graphicData>
            </a:graphic>
          </wp:inline>
        </w:drawing>
      </w:r>
    </w:p>
    <w:p w14:paraId="206FA791" w14:textId="56DA4DAD" w:rsidR="004F4DBB" w:rsidRDefault="003C4DB8" w:rsidP="00C453AF">
      <w:pPr>
        <w:pStyle w:val="Heading3"/>
      </w:pPr>
      <w:bookmarkStart w:id="33" w:name="_Toc195282883"/>
      <w:r>
        <w:rPr>
          <w:noProof/>
        </w:rPr>
        <mc:AlternateContent>
          <mc:Choice Requires="wps">
            <w:drawing>
              <wp:anchor distT="0" distB="0" distL="114300" distR="114300" simplePos="0" relativeHeight="251658251" behindDoc="0" locked="0" layoutInCell="1" allowOverlap="1" wp14:anchorId="39A49352" wp14:editId="1426C585">
                <wp:simplePos x="0" y="0"/>
                <wp:positionH relativeFrom="margin">
                  <wp:posOffset>3384550</wp:posOffset>
                </wp:positionH>
                <wp:positionV relativeFrom="paragraph">
                  <wp:posOffset>379095</wp:posOffset>
                </wp:positionV>
                <wp:extent cx="3485072" cy="1104181"/>
                <wp:effectExtent l="0" t="0" r="20320" b="20320"/>
                <wp:wrapNone/>
                <wp:docPr id="1773541378" name="Text Box 15"/>
                <wp:cNvGraphicFramePr/>
                <a:graphic xmlns:a="http://schemas.openxmlformats.org/drawingml/2006/main">
                  <a:graphicData uri="http://schemas.microsoft.com/office/word/2010/wordprocessingShape">
                    <wps:wsp>
                      <wps:cNvSpPr txBox="1"/>
                      <wps:spPr>
                        <a:xfrm>
                          <a:off x="0" y="0"/>
                          <a:ext cx="3485072" cy="1104181"/>
                        </a:xfrm>
                        <a:prstGeom prst="rect">
                          <a:avLst/>
                        </a:prstGeom>
                        <a:solidFill>
                          <a:schemeClr val="lt1"/>
                        </a:solidFill>
                        <a:ln w="6350">
                          <a:solidFill>
                            <a:prstClr val="black"/>
                          </a:solidFill>
                        </a:ln>
                      </wps:spPr>
                      <wps:txbx>
                        <w:txbxContent>
                          <w:p w14:paraId="0FA8461E" w14:textId="77777777" w:rsidR="00615171" w:rsidRPr="00FC2397" w:rsidRDefault="00C64B10" w:rsidP="00615171">
                            <w:pPr>
                              <w:rPr>
                                <w:rFonts w:ascii="Times New Roman" w:hAnsi="Times New Roman" w:cs="Times New Roman"/>
                                <w:sz w:val="32"/>
                                <w:szCs w:val="32"/>
                              </w:rPr>
                            </w:pPr>
                            <w:r w:rsidRPr="00843C3C">
                              <w:rPr>
                                <w:rFonts w:ascii="Times New Roman" w:hAnsi="Times New Roman" w:cs="Times New Roman"/>
                                <w:sz w:val="32"/>
                                <w:szCs w:val="32"/>
                              </w:rPr>
                              <w:t xml:space="preserve">When click this button, will show </w:t>
                            </w:r>
                            <w:r w:rsidR="00BA4D8A" w:rsidRPr="00843C3C">
                              <w:rPr>
                                <w:rFonts w:ascii="Times New Roman" w:hAnsi="Times New Roman" w:cs="Times New Roman"/>
                                <w:sz w:val="32"/>
                                <w:szCs w:val="32"/>
                              </w:rPr>
                              <w:t xml:space="preserve">records </w:t>
                            </w:r>
                            <w:r w:rsidR="00535371" w:rsidRPr="00843C3C">
                              <w:rPr>
                                <w:rFonts w:ascii="Times New Roman" w:hAnsi="Times New Roman" w:cs="Times New Roman"/>
                                <w:sz w:val="32"/>
                                <w:szCs w:val="32"/>
                              </w:rPr>
                              <w:t>that</w:t>
                            </w:r>
                            <w:r w:rsidR="00BA4D8A" w:rsidRPr="00843C3C">
                              <w:rPr>
                                <w:rFonts w:ascii="Times New Roman" w:hAnsi="Times New Roman" w:cs="Times New Roman"/>
                                <w:sz w:val="32"/>
                                <w:szCs w:val="32"/>
                              </w:rPr>
                              <w:t xml:space="preserve"> </w:t>
                            </w:r>
                            <w:r w:rsidR="00BB1AE6" w:rsidRPr="00843C3C">
                              <w:rPr>
                                <w:rFonts w:ascii="Times New Roman" w:hAnsi="Times New Roman" w:cs="Times New Roman"/>
                                <w:sz w:val="32"/>
                                <w:szCs w:val="32"/>
                              </w:rPr>
                              <w:t>most po</w:t>
                            </w:r>
                            <w:r w:rsidR="00316AAD" w:rsidRPr="00843C3C">
                              <w:rPr>
                                <w:rFonts w:ascii="Times New Roman" w:hAnsi="Times New Roman" w:cs="Times New Roman"/>
                                <w:sz w:val="32"/>
                                <w:szCs w:val="32"/>
                              </w:rPr>
                              <w:t>pular product</w:t>
                            </w:r>
                            <w:r w:rsidR="00535371" w:rsidRPr="00843C3C">
                              <w:rPr>
                                <w:rFonts w:ascii="Times New Roman" w:hAnsi="Times New Roman" w:cs="Times New Roman"/>
                                <w:sz w:val="32"/>
                                <w:szCs w:val="32"/>
                              </w:rPr>
                              <w:t>s in our platform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49352" id="_x0000_s1064" type="#_x0000_t202" style="position:absolute;margin-left:266.5pt;margin-top:29.85pt;width:274.4pt;height:86.95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" fillcolor="white [3201]" strokeweight=".5pt">
                <v:textbox>
                  <w:txbxContent>
                    <w:p w14:paraId="0FA8461E" w14:textId="77777777" w:rsidR="00615171" w:rsidRPr="00FC2397" w:rsidRDefault="00C64B10" w:rsidP="00615171">
                      <w:pPr>
                        <w:rPr>
                          <w:rFonts w:ascii="Times New Roman" w:hAnsi="Times New Roman" w:cs="Times New Roman"/>
                          <w:sz w:val="32"/>
                          <w:szCs w:val="32"/>
                        </w:rPr>
                      </w:pPr>
                      <w:r w:rsidRPr="00843C3C">
                        <w:rPr>
                          <w:rFonts w:ascii="Times New Roman" w:hAnsi="Times New Roman" w:cs="Times New Roman"/>
                          <w:sz w:val="32"/>
                          <w:szCs w:val="32"/>
                        </w:rPr>
                        <w:t xml:space="preserve">When click this button, will show </w:t>
                      </w:r>
                      <w:r w:rsidR="00BA4D8A" w:rsidRPr="00843C3C">
                        <w:rPr>
                          <w:rFonts w:ascii="Times New Roman" w:hAnsi="Times New Roman" w:cs="Times New Roman"/>
                          <w:sz w:val="32"/>
                          <w:szCs w:val="32"/>
                        </w:rPr>
                        <w:t xml:space="preserve">records </w:t>
                      </w:r>
                      <w:r w:rsidR="00535371" w:rsidRPr="00843C3C">
                        <w:rPr>
                          <w:rFonts w:ascii="Times New Roman" w:hAnsi="Times New Roman" w:cs="Times New Roman"/>
                          <w:sz w:val="32"/>
                          <w:szCs w:val="32"/>
                        </w:rPr>
                        <w:t>that</w:t>
                      </w:r>
                      <w:r w:rsidR="00BA4D8A" w:rsidRPr="00843C3C">
                        <w:rPr>
                          <w:rFonts w:ascii="Times New Roman" w:hAnsi="Times New Roman" w:cs="Times New Roman"/>
                          <w:sz w:val="32"/>
                          <w:szCs w:val="32"/>
                        </w:rPr>
                        <w:t xml:space="preserve"> </w:t>
                      </w:r>
                      <w:r w:rsidR="00BB1AE6" w:rsidRPr="00843C3C">
                        <w:rPr>
                          <w:rFonts w:ascii="Times New Roman" w:hAnsi="Times New Roman" w:cs="Times New Roman"/>
                          <w:sz w:val="32"/>
                          <w:szCs w:val="32"/>
                        </w:rPr>
                        <w:t>most po</w:t>
                      </w:r>
                      <w:r w:rsidR="00316AAD" w:rsidRPr="00843C3C">
                        <w:rPr>
                          <w:rFonts w:ascii="Times New Roman" w:hAnsi="Times New Roman" w:cs="Times New Roman"/>
                          <w:sz w:val="32"/>
                          <w:szCs w:val="32"/>
                        </w:rPr>
                        <w:t>pular product</w:t>
                      </w:r>
                      <w:r w:rsidR="00535371" w:rsidRPr="00843C3C">
                        <w:rPr>
                          <w:rFonts w:ascii="Times New Roman" w:hAnsi="Times New Roman" w:cs="Times New Roman"/>
                          <w:sz w:val="32"/>
                          <w:szCs w:val="32"/>
                        </w:rPr>
                        <w:t>s in our platform</w:t>
                      </w:r>
                    </w:p>
                  </w:txbxContent>
                </v:textbox>
                <w10:wrap anchorx="margin"/>
              </v:shape>
            </w:pict>
          </mc:Fallback>
        </mc:AlternateContent>
      </w:r>
      <w:r w:rsidR="006F23D3">
        <w:t>QUERY:</w:t>
      </w:r>
      <w:r w:rsidR="006F23D3" w:rsidRPr="00C453AF">
        <w:t xml:space="preserve"> MOST POPULAR PRODUCTS</w:t>
      </w:r>
      <w:bookmarkEnd w:id="33"/>
    </w:p>
    <w:p w14:paraId="4A1951CF" w14:textId="540ACB30" w:rsidR="00AD0FF0" w:rsidRDefault="009012D8">
      <w:pPr>
        <w:spacing w:after="200" w:line="276" w:lineRule="auto"/>
        <w:rPr>
          <w:rFonts w:ascii="Times New Roman" w:eastAsiaTheme="minorEastAsia" w:hAnsi="Times New Roman" w:cs="Times New Roman"/>
          <w:sz w:val="32"/>
          <w:szCs w:val="32"/>
        </w:rPr>
      </w:pPr>
      <w:r>
        <w:rPr>
          <w:rFonts w:ascii="Times New Roman" w:eastAsiaTheme="minorEastAsia" w:hAnsi="Times New Roman" w:cs="Times New Roman"/>
          <w:noProof/>
          <w:sz w:val="32"/>
          <w:szCs w:val="32"/>
        </w:rPr>
        <mc:AlternateContent>
          <mc:Choice Requires="wps">
            <w:drawing>
              <wp:anchor distT="0" distB="0" distL="114300" distR="114300" simplePos="0" relativeHeight="251658250" behindDoc="0" locked="0" layoutInCell="1" allowOverlap="1" wp14:anchorId="04021154" wp14:editId="765DB4B9">
                <wp:simplePos x="0" y="0"/>
                <wp:positionH relativeFrom="margin">
                  <wp:posOffset>2693670</wp:posOffset>
                </wp:positionH>
                <wp:positionV relativeFrom="paragraph">
                  <wp:posOffset>299954</wp:posOffset>
                </wp:positionV>
                <wp:extent cx="600255" cy="45719"/>
                <wp:effectExtent l="38100" t="38100" r="28575" b="88265"/>
                <wp:wrapNone/>
                <wp:docPr id="1581296401" name="Straight Arrow Connector 14"/>
                <wp:cNvGraphicFramePr/>
                <a:graphic xmlns:a="http://schemas.openxmlformats.org/drawingml/2006/main">
                  <a:graphicData uri="http://schemas.microsoft.com/office/word/2010/wordprocessingShape">
                    <wps:wsp>
                      <wps:cNvCnPr/>
                      <wps:spPr>
                        <a:xfrm flipH="1">
                          <a:off x="0" y="0"/>
                          <a:ext cx="60025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556C3" id="Straight Arrow Connector 14" o:spid="_x0000_s1026" type="#_x0000_t32" style="position:absolute;margin-left:212.1pt;margin-top:23.6pt;width:47.25pt;height:3.6pt;flip:x;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" strokecolor="black [3200]" strokeweight=".5pt">
                <v:stroke endarrow="block" joinstyle="miter"/>
                <w10:wrap anchorx="margin"/>
              </v:shape>
            </w:pict>
          </mc:Fallback>
        </mc:AlternateContent>
      </w:r>
      <w:r w:rsidR="00D12F9F" w:rsidRPr="00615171">
        <w:rPr>
          <w:rFonts w:ascii="Times New Roman" w:eastAsiaTheme="minorEastAsia" w:hAnsi="Times New Roman" w:cs="Times New Roman"/>
          <w:noProof/>
          <w:sz w:val="32"/>
          <w:szCs w:val="32"/>
        </w:rPr>
        <w:drawing>
          <wp:inline distT="0" distB="0" distL="0" distR="0" wp14:anchorId="32B58C64" wp14:editId="11850694">
            <wp:extent cx="2753109" cy="314369"/>
            <wp:effectExtent l="0" t="0" r="0" b="9525"/>
            <wp:docPr id="1691462489" name="Picture 169146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04341" name=""/>
                    <pic:cNvPicPr/>
                  </pic:nvPicPr>
                  <pic:blipFill>
                    <a:blip r:embed="rId101"/>
                    <a:stretch>
                      <a:fillRect/>
                    </a:stretch>
                  </pic:blipFill>
                  <pic:spPr>
                    <a:xfrm>
                      <a:off x="0" y="0"/>
                      <a:ext cx="2753109" cy="314369"/>
                    </a:xfrm>
                    <a:prstGeom prst="rect">
                      <a:avLst/>
                    </a:prstGeom>
                  </pic:spPr>
                </pic:pic>
              </a:graphicData>
            </a:graphic>
          </wp:inline>
        </w:drawing>
      </w:r>
    </w:p>
    <w:p w14:paraId="5113817E" w14:textId="3885CF25" w:rsidR="000F0467" w:rsidRDefault="009012D8">
      <w:pPr>
        <w:spacing w:after="200" w:line="276" w:lineRule="auto"/>
        <w:rPr>
          <w:rFonts w:ascii="Times New Roman" w:eastAsiaTheme="minorEastAsia" w:hAnsi="Times New Roman" w:cs="Times New Roman"/>
          <w:sz w:val="32"/>
          <w:szCs w:val="32"/>
        </w:rPr>
      </w:pPr>
      <w:r>
        <w:rPr>
          <w:rFonts w:ascii="Times New Roman" w:eastAsiaTheme="minorEastAsia" w:hAnsi="Times New Roman" w:cs="Times New Roman"/>
          <w:noProof/>
          <w:sz w:val="32"/>
          <w:szCs w:val="32"/>
        </w:rPr>
        <mc:AlternateContent>
          <mc:Choice Requires="wps">
            <w:drawing>
              <wp:anchor distT="0" distB="0" distL="114300" distR="114300" simplePos="0" relativeHeight="251658254" behindDoc="0" locked="0" layoutInCell="1" allowOverlap="1" wp14:anchorId="27528630" wp14:editId="733558E3">
                <wp:simplePos x="0" y="0"/>
                <wp:positionH relativeFrom="margin">
                  <wp:posOffset>1360170</wp:posOffset>
                </wp:positionH>
                <wp:positionV relativeFrom="paragraph">
                  <wp:posOffset>1211580</wp:posOffset>
                </wp:positionV>
                <wp:extent cx="802257" cy="388189"/>
                <wp:effectExtent l="0" t="0" r="17145" b="12065"/>
                <wp:wrapNone/>
                <wp:docPr id="1258479362" name="Text Box 15"/>
                <wp:cNvGraphicFramePr/>
                <a:graphic xmlns:a="http://schemas.openxmlformats.org/drawingml/2006/main">
                  <a:graphicData uri="http://schemas.microsoft.com/office/word/2010/wordprocessingShape">
                    <wps:wsp>
                      <wps:cNvSpPr txBox="1"/>
                      <wps:spPr>
                        <a:xfrm>
                          <a:off x="0" y="0"/>
                          <a:ext cx="802257" cy="388189"/>
                        </a:xfrm>
                        <a:prstGeom prst="rect">
                          <a:avLst/>
                        </a:prstGeom>
                        <a:solidFill>
                          <a:schemeClr val="lt1"/>
                        </a:solidFill>
                        <a:ln w="6350">
                          <a:solidFill>
                            <a:prstClr val="black"/>
                          </a:solidFill>
                        </a:ln>
                      </wps:spPr>
                      <wps:txbx>
                        <w:txbxContent>
                          <w:p w14:paraId="4596992E" w14:textId="77777777" w:rsidR="007B41D2" w:rsidRPr="00FC2397" w:rsidRDefault="00AC5B0F" w:rsidP="007B41D2">
                            <w:pPr>
                              <w:rPr>
                                <w:rFonts w:ascii="Times New Roman" w:hAnsi="Times New Roman" w:cs="Times New Roman"/>
                                <w:sz w:val="32"/>
                                <w:szCs w:val="32"/>
                              </w:rPr>
                            </w:pPr>
                            <w:r>
                              <w:rPr>
                                <w:rFonts w:ascii="Times New Roman" w:hAnsi="Times New Roman" w:cs="Times New Roman"/>
                                <w:sz w:val="32"/>
                                <w:szCs w:val="32"/>
                              </w:rPr>
                              <w:t>records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28630" id="_x0000_s1065" type="#_x0000_t202" style="position:absolute;margin-left:107.1pt;margin-top:95.4pt;width:63.15pt;height:30.55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" fillcolor="white [3201]" strokeweight=".5pt">
                <v:textbox>
                  <w:txbxContent>
                    <w:p w14:paraId="4596992E" w14:textId="77777777" w:rsidR="007B41D2" w:rsidRPr="00FC2397" w:rsidRDefault="00AC5B0F" w:rsidP="007B41D2">
                      <w:pPr>
                        <w:rPr>
                          <w:rFonts w:ascii="Times New Roman" w:hAnsi="Times New Roman" w:cs="Times New Roman"/>
                          <w:sz w:val="32"/>
                          <w:szCs w:val="32"/>
                        </w:rPr>
                      </w:pPr>
                      <w:r>
                        <w:rPr>
                          <w:rFonts w:ascii="Times New Roman" w:hAnsi="Times New Roman" w:cs="Times New Roman"/>
                          <w:sz w:val="32"/>
                          <w:szCs w:val="32"/>
                        </w:rPr>
                        <w:t>records</w:t>
                      </w:r>
                    </w:p>
                  </w:txbxContent>
                </v:textbox>
                <w10:wrap anchorx="margin"/>
              </v:shape>
            </w:pict>
          </mc:Fallback>
        </mc:AlternateContent>
      </w:r>
      <w:r>
        <w:rPr>
          <w:rFonts w:ascii="Times New Roman" w:eastAsiaTheme="minorEastAsia" w:hAnsi="Times New Roman" w:cs="Times New Roman"/>
          <w:noProof/>
          <w:sz w:val="32"/>
          <w:szCs w:val="32"/>
        </w:rPr>
        <mc:AlternateContent>
          <mc:Choice Requires="wps">
            <w:drawing>
              <wp:anchor distT="0" distB="0" distL="114300" distR="114300" simplePos="0" relativeHeight="251658253" behindDoc="0" locked="0" layoutInCell="1" allowOverlap="1" wp14:anchorId="6BF576E4" wp14:editId="7BA481DB">
                <wp:simplePos x="0" y="0"/>
                <wp:positionH relativeFrom="margin">
                  <wp:posOffset>760095</wp:posOffset>
                </wp:positionH>
                <wp:positionV relativeFrom="paragraph">
                  <wp:posOffset>1456690</wp:posOffset>
                </wp:positionV>
                <wp:extent cx="600255" cy="45719"/>
                <wp:effectExtent l="38100" t="38100" r="28575" b="88265"/>
                <wp:wrapNone/>
                <wp:docPr id="1161461516" name="Straight Arrow Connector 14"/>
                <wp:cNvGraphicFramePr/>
                <a:graphic xmlns:a="http://schemas.openxmlformats.org/drawingml/2006/main">
                  <a:graphicData uri="http://schemas.microsoft.com/office/word/2010/wordprocessingShape">
                    <wps:wsp>
                      <wps:cNvCnPr/>
                      <wps:spPr>
                        <a:xfrm flipH="1">
                          <a:off x="0" y="0"/>
                          <a:ext cx="60025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E2B3B" id="Straight Arrow Connector 14" o:spid="_x0000_s1026" type="#_x0000_t32" style="position:absolute;margin-left:59.85pt;margin-top:114.7pt;width:47.25pt;height:3.6pt;flip:x;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" strokecolor="black [3200]" strokeweight=".5pt">
                <v:stroke endarrow="block" joinstyle="miter"/>
                <w10:wrap anchorx="margin"/>
              </v:shape>
            </w:pict>
          </mc:Fallback>
        </mc:AlternateContent>
      </w:r>
      <w:r>
        <w:rPr>
          <w:rFonts w:ascii="Times New Roman" w:eastAsiaTheme="minorEastAsia" w:hAnsi="Times New Roman" w:cs="Times New Roman"/>
          <w:noProof/>
          <w:sz w:val="32"/>
          <w:szCs w:val="32"/>
        </w:rPr>
        <mc:AlternateContent>
          <mc:Choice Requires="wps">
            <w:drawing>
              <wp:anchor distT="0" distB="0" distL="114300" distR="114300" simplePos="0" relativeHeight="251658248" behindDoc="0" locked="0" layoutInCell="1" allowOverlap="1" wp14:anchorId="0C4AF10D" wp14:editId="57FE13C6">
                <wp:simplePos x="0" y="0"/>
                <wp:positionH relativeFrom="column">
                  <wp:posOffset>1155700</wp:posOffset>
                </wp:positionH>
                <wp:positionV relativeFrom="paragraph">
                  <wp:posOffset>727710</wp:posOffset>
                </wp:positionV>
                <wp:extent cx="979817" cy="111700"/>
                <wp:effectExtent l="38100" t="0" r="10795" b="79375"/>
                <wp:wrapNone/>
                <wp:docPr id="1360086726" name="Straight Arrow Connector 14"/>
                <wp:cNvGraphicFramePr/>
                <a:graphic xmlns:a="http://schemas.openxmlformats.org/drawingml/2006/main">
                  <a:graphicData uri="http://schemas.microsoft.com/office/word/2010/wordprocessingShape">
                    <wps:wsp>
                      <wps:cNvCnPr/>
                      <wps:spPr>
                        <a:xfrm flipH="1">
                          <a:off x="0" y="0"/>
                          <a:ext cx="979817" cy="111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C1189" id="Straight Arrow Connector 14" o:spid="_x0000_s1026" type="#_x0000_t32" style="position:absolute;margin-left:91pt;margin-top:57.3pt;width:77.15pt;height:8.8pt;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" strokecolor="black [3200]" strokeweight=".5pt">
                <v:stroke endarrow="block" joinstyle="miter"/>
              </v:shape>
            </w:pict>
          </mc:Fallback>
        </mc:AlternateContent>
      </w:r>
      <w:r>
        <w:rPr>
          <w:rFonts w:ascii="Times New Roman" w:eastAsiaTheme="minorEastAsia" w:hAnsi="Times New Roman" w:cs="Times New Roman"/>
          <w:noProof/>
          <w:sz w:val="32"/>
          <w:szCs w:val="32"/>
        </w:rPr>
        <mc:AlternateContent>
          <mc:Choice Requires="wps">
            <w:drawing>
              <wp:anchor distT="0" distB="0" distL="114300" distR="114300" simplePos="0" relativeHeight="251658249" behindDoc="0" locked="0" layoutInCell="1" allowOverlap="1" wp14:anchorId="5CA2607B" wp14:editId="3D34D09A">
                <wp:simplePos x="0" y="0"/>
                <wp:positionH relativeFrom="margin">
                  <wp:posOffset>2157730</wp:posOffset>
                </wp:positionH>
                <wp:positionV relativeFrom="paragraph">
                  <wp:posOffset>512445</wp:posOffset>
                </wp:positionV>
                <wp:extent cx="1276709" cy="388189"/>
                <wp:effectExtent l="0" t="0" r="19050" b="12065"/>
                <wp:wrapNone/>
                <wp:docPr id="1555592423" name="Text Box 15"/>
                <wp:cNvGraphicFramePr/>
                <a:graphic xmlns:a="http://schemas.openxmlformats.org/drawingml/2006/main">
                  <a:graphicData uri="http://schemas.microsoft.com/office/word/2010/wordprocessingShape">
                    <wps:wsp>
                      <wps:cNvSpPr txBox="1"/>
                      <wps:spPr>
                        <a:xfrm>
                          <a:off x="0" y="0"/>
                          <a:ext cx="1276709" cy="388189"/>
                        </a:xfrm>
                        <a:prstGeom prst="rect">
                          <a:avLst/>
                        </a:prstGeom>
                        <a:solidFill>
                          <a:schemeClr val="lt1"/>
                        </a:solidFill>
                        <a:ln w="6350">
                          <a:solidFill>
                            <a:prstClr val="black"/>
                          </a:solidFill>
                        </a:ln>
                      </wps:spPr>
                      <wps:txbx>
                        <w:txbxContent>
                          <w:p w14:paraId="3D7F60F6" w14:textId="77777777" w:rsidR="00B71208" w:rsidRPr="00FC2397" w:rsidRDefault="00B71208" w:rsidP="00B71208">
                            <w:pPr>
                              <w:rPr>
                                <w:rFonts w:ascii="Times New Roman" w:hAnsi="Times New Roman" w:cs="Times New Roman"/>
                                <w:sz w:val="32"/>
                                <w:szCs w:val="32"/>
                              </w:rPr>
                            </w:pPr>
                            <w:r>
                              <w:rPr>
                                <w:rFonts w:ascii="Times New Roman" w:hAnsi="Times New Roman" w:cs="Times New Roman"/>
                                <w:sz w:val="32"/>
                                <w:szCs w:val="32"/>
                              </w:rPr>
                              <w:t xml:space="preserve">Show </w:t>
                            </w:r>
                            <w:r w:rsidR="00EE11F0">
                              <w:rPr>
                                <w:rFonts w:ascii="Times New Roman" w:hAnsi="Times New Roman" w:cs="Times New Roman"/>
                                <w:sz w:val="32"/>
                                <w:szCs w:val="32"/>
                              </w:rPr>
                              <w:t>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2607B" id="_x0000_s1066" type="#_x0000_t202" style="position:absolute;margin-left:169.9pt;margin-top:40.35pt;width:100.55pt;height:30.5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" fillcolor="white [3201]" strokeweight=".5pt">
                <v:textbox>
                  <w:txbxContent>
                    <w:p w14:paraId="3D7F60F6" w14:textId="77777777" w:rsidR="00B71208" w:rsidRPr="00FC2397" w:rsidRDefault="00B71208" w:rsidP="00B71208">
                      <w:pPr>
                        <w:rPr>
                          <w:rFonts w:ascii="Times New Roman" w:hAnsi="Times New Roman" w:cs="Times New Roman"/>
                          <w:sz w:val="32"/>
                          <w:szCs w:val="32"/>
                        </w:rPr>
                      </w:pPr>
                      <w:r>
                        <w:rPr>
                          <w:rFonts w:ascii="Times New Roman" w:hAnsi="Times New Roman" w:cs="Times New Roman"/>
                          <w:sz w:val="32"/>
                          <w:szCs w:val="32"/>
                        </w:rPr>
                        <w:t xml:space="preserve">Show </w:t>
                      </w:r>
                      <w:r w:rsidR="00EE11F0">
                        <w:rPr>
                          <w:rFonts w:ascii="Times New Roman" w:hAnsi="Times New Roman" w:cs="Times New Roman"/>
                          <w:sz w:val="32"/>
                          <w:szCs w:val="32"/>
                        </w:rPr>
                        <w:t>query</w:t>
                      </w:r>
                    </w:p>
                  </w:txbxContent>
                </v:textbox>
                <w10:wrap anchorx="margin"/>
              </v:shape>
            </w:pict>
          </mc:Fallback>
        </mc:AlternateContent>
      </w:r>
      <w:r w:rsidR="00AD0FF0" w:rsidRPr="00535371">
        <w:rPr>
          <w:rFonts w:ascii="Times New Roman" w:eastAsiaTheme="minorEastAsia" w:hAnsi="Times New Roman" w:cs="Times New Roman"/>
          <w:noProof/>
          <w:sz w:val="32"/>
          <w:szCs w:val="32"/>
        </w:rPr>
        <w:drawing>
          <wp:inline distT="0" distB="0" distL="0" distR="0" wp14:anchorId="493B6447" wp14:editId="704DE682">
            <wp:extent cx="1226634" cy="1614991"/>
            <wp:effectExtent l="0" t="0" r="5715" b="0"/>
            <wp:docPr id="1594841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80001" name="Picture 1" descr="A screenshot of a computer&#10;&#10;AI-generated content may be incorrect."/>
                    <pic:cNvPicPr/>
                  </pic:nvPicPr>
                  <pic:blipFill>
                    <a:blip r:embed="rId102"/>
                    <a:stretch>
                      <a:fillRect/>
                    </a:stretch>
                  </pic:blipFill>
                  <pic:spPr>
                    <a:xfrm>
                      <a:off x="0" y="0"/>
                      <a:ext cx="1273998" cy="1677351"/>
                    </a:xfrm>
                    <a:prstGeom prst="rect">
                      <a:avLst/>
                    </a:prstGeom>
                  </pic:spPr>
                </pic:pic>
              </a:graphicData>
            </a:graphic>
          </wp:inline>
        </w:drawing>
      </w:r>
      <w:r w:rsidR="00B5616F">
        <w:rPr>
          <w:rFonts w:ascii="Times New Roman" w:eastAsiaTheme="minorEastAsia" w:hAnsi="Times New Roman" w:cs="Times New Roman"/>
          <w:sz w:val="32"/>
          <w:szCs w:val="32"/>
        </w:rPr>
        <w:br w:type="page"/>
      </w:r>
    </w:p>
    <w:p w14:paraId="7B509895" w14:textId="00688328" w:rsidR="00B5616F" w:rsidRDefault="00B5616F">
      <w:pPr>
        <w:spacing w:after="200" w:line="276" w:lineRule="auto"/>
        <w:rPr>
          <w:rFonts w:ascii="Times New Roman" w:eastAsiaTheme="minorEastAsia" w:hAnsi="Times New Roman" w:cs="Times New Roman"/>
          <w:sz w:val="32"/>
          <w:szCs w:val="32"/>
        </w:rPr>
      </w:pPr>
    </w:p>
    <w:p w14:paraId="5586BCBE" w14:textId="2133050D" w:rsidR="007F52E5" w:rsidRDefault="009D5E62" w:rsidP="007F52E5">
      <w:pPr>
        <w:rPr>
          <w:rFonts w:ascii="Times New Roman" w:hAnsi="Times New Roman" w:cs="Times New Roman"/>
          <w:sz w:val="32"/>
          <w:szCs w:val="32"/>
        </w:rPr>
      </w:pPr>
      <w:r>
        <w:rPr>
          <w:rFonts w:ascii="Times New Roman" w:eastAsiaTheme="minorEastAsia" w:hAnsi="Times New Roman" w:cs="Times New Roman"/>
          <w:noProof/>
          <w:sz w:val="32"/>
          <w:szCs w:val="32"/>
        </w:rPr>
        <mc:AlternateContent>
          <mc:Choice Requires="wps">
            <w:drawing>
              <wp:anchor distT="0" distB="0" distL="114300" distR="114300" simplePos="0" relativeHeight="251658267" behindDoc="0" locked="0" layoutInCell="1" allowOverlap="1" wp14:anchorId="7625F6D2" wp14:editId="20EEE80B">
                <wp:simplePos x="0" y="0"/>
                <wp:positionH relativeFrom="column">
                  <wp:posOffset>2966203</wp:posOffset>
                </wp:positionH>
                <wp:positionV relativeFrom="paragraph">
                  <wp:posOffset>-626538</wp:posOffset>
                </wp:positionV>
                <wp:extent cx="4061637" cy="733646"/>
                <wp:effectExtent l="0" t="0" r="15240" b="28575"/>
                <wp:wrapNone/>
                <wp:docPr id="1508984544" name="Text Box 41"/>
                <wp:cNvGraphicFramePr/>
                <a:graphic xmlns:a="http://schemas.openxmlformats.org/drawingml/2006/main">
                  <a:graphicData uri="http://schemas.microsoft.com/office/word/2010/wordprocessingShape">
                    <wps:wsp>
                      <wps:cNvSpPr txBox="1"/>
                      <wps:spPr>
                        <a:xfrm>
                          <a:off x="0" y="0"/>
                          <a:ext cx="4061637" cy="733646"/>
                        </a:xfrm>
                        <a:prstGeom prst="rect">
                          <a:avLst/>
                        </a:prstGeom>
                        <a:solidFill>
                          <a:schemeClr val="lt1"/>
                        </a:solidFill>
                        <a:ln w="6350">
                          <a:solidFill>
                            <a:prstClr val="black"/>
                          </a:solidFill>
                        </a:ln>
                      </wps:spPr>
                      <wps:txbx>
                        <w:txbxContent>
                          <w:p w14:paraId="683B94D3" w14:textId="35D43BDB" w:rsidR="009D5E62" w:rsidRPr="00E249C6" w:rsidRDefault="008C7DC9">
                            <w:pPr>
                              <w:rPr>
                                <w:sz w:val="32"/>
                                <w:szCs w:val="32"/>
                              </w:rPr>
                            </w:pPr>
                            <w:r w:rsidRPr="00E249C6">
                              <w:rPr>
                                <w:sz w:val="32"/>
                                <w:szCs w:val="32"/>
                              </w:rPr>
                              <w:t>This SQL aim to count</w:t>
                            </w:r>
                            <w:r w:rsidR="00E249C6">
                              <w:rPr>
                                <w:sz w:val="32"/>
                                <w:szCs w:val="32"/>
                              </w:rPr>
                              <w:t xml:space="preserve"> </w:t>
                            </w:r>
                            <w:r w:rsidR="00351EBE">
                              <w:rPr>
                                <w:sz w:val="32"/>
                                <w:szCs w:val="32"/>
                              </w:rPr>
                              <w:t>Product_ID</w:t>
                            </w:r>
                            <w:r w:rsidR="009D5E62" w:rsidDel="00977A06">
                              <w:rPr>
                                <w:sz w:val="32"/>
                                <w:szCs w:val="32"/>
                              </w:rPr>
                              <w:t xml:space="preserve"> to </w:t>
                            </w:r>
                            <w:r w:rsidR="00655BF8">
                              <w:rPr>
                                <w:sz w:val="32"/>
                                <w:szCs w:val="32"/>
                              </w:rPr>
                              <w:t xml:space="preserve">find </w:t>
                            </w:r>
                            <w:r w:rsidR="00341165">
                              <w:rPr>
                                <w:sz w:val="32"/>
                                <w:szCs w:val="32"/>
                              </w:rPr>
                              <w:t xml:space="preserve">records of </w:t>
                            </w:r>
                            <w:r w:rsidR="00655BF8">
                              <w:rPr>
                                <w:sz w:val="32"/>
                                <w:szCs w:val="32"/>
                              </w:rPr>
                              <w:t xml:space="preserve">the most popular </w:t>
                            </w:r>
                            <w:r w:rsidR="00C72D8C">
                              <w:rPr>
                                <w:sz w:val="32"/>
                                <w:szCs w:val="32"/>
                              </w:rPr>
                              <w:t>product</w:t>
                            </w:r>
                            <w:r w:rsidR="008E6549">
                              <w:rPr>
                                <w:sz w:val="32"/>
                                <w:szCs w:val="32"/>
                              </w:rPr>
                              <w:t>s</w:t>
                            </w:r>
                            <w:r w:rsidR="001A30C4">
                              <w:rP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25F6D2" id="Text Box 41" o:spid="_x0000_s1067" type="#_x0000_t202" style="position:absolute;margin-left:233.55pt;margin-top:-49.35pt;width:319.8pt;height:57.75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" fillcolor="white [3201]" strokeweight=".5pt">
                <v:textbox>
                  <w:txbxContent>
                    <w:p w14:paraId="683B94D3" w14:textId="35D43BDB" w:rsidR="009D5E62" w:rsidRPr="00E249C6" w:rsidRDefault="008C7DC9">
                      <w:pPr>
                        <w:rPr>
                          <w:sz w:val="32"/>
                          <w:szCs w:val="32"/>
                        </w:rPr>
                      </w:pPr>
                      <w:r w:rsidRPr="00E249C6">
                        <w:rPr>
                          <w:sz w:val="32"/>
                          <w:szCs w:val="32"/>
                        </w:rPr>
                        <w:t>This SQL aim to count</w:t>
                      </w:r>
                      <w:r w:rsidR="00E249C6">
                        <w:rPr>
                          <w:sz w:val="32"/>
                          <w:szCs w:val="32"/>
                        </w:rPr>
                        <w:t xml:space="preserve"> </w:t>
                      </w:r>
                      <w:r w:rsidR="00351EBE">
                        <w:rPr>
                          <w:sz w:val="32"/>
                          <w:szCs w:val="32"/>
                        </w:rPr>
                        <w:t>Product_ID</w:t>
                      </w:r>
                      <w:r w:rsidR="009D5E62" w:rsidDel="00977A06">
                        <w:rPr>
                          <w:sz w:val="32"/>
                          <w:szCs w:val="32"/>
                        </w:rPr>
                        <w:t xml:space="preserve"> to </w:t>
                      </w:r>
                      <w:r w:rsidR="00655BF8">
                        <w:rPr>
                          <w:sz w:val="32"/>
                          <w:szCs w:val="32"/>
                        </w:rPr>
                        <w:t xml:space="preserve">find </w:t>
                      </w:r>
                      <w:r w:rsidR="00341165">
                        <w:rPr>
                          <w:sz w:val="32"/>
                          <w:szCs w:val="32"/>
                        </w:rPr>
                        <w:t xml:space="preserve">records of </w:t>
                      </w:r>
                      <w:r w:rsidR="00655BF8">
                        <w:rPr>
                          <w:sz w:val="32"/>
                          <w:szCs w:val="32"/>
                        </w:rPr>
                        <w:t xml:space="preserve">the most popular </w:t>
                      </w:r>
                      <w:r w:rsidR="00C72D8C">
                        <w:rPr>
                          <w:sz w:val="32"/>
                          <w:szCs w:val="32"/>
                        </w:rPr>
                        <w:t>product</w:t>
                      </w:r>
                      <w:r w:rsidR="008E6549">
                        <w:rPr>
                          <w:sz w:val="32"/>
                          <w:szCs w:val="32"/>
                        </w:rPr>
                        <w:t>s</w:t>
                      </w:r>
                      <w:r w:rsidR="001A30C4">
                        <w:rPr>
                          <w:sz w:val="32"/>
                          <w:szCs w:val="32"/>
                        </w:rPr>
                        <w:t xml:space="preserve"> </w:t>
                      </w:r>
                    </w:p>
                  </w:txbxContent>
                </v:textbox>
              </v:shape>
            </w:pict>
          </mc:Fallback>
        </mc:AlternateContent>
      </w:r>
      <w:r w:rsidR="005A2472">
        <w:rPr>
          <w:rFonts w:ascii="Times New Roman" w:eastAsiaTheme="minorEastAsia" w:hAnsi="Times New Roman" w:cs="Times New Roman"/>
          <w:noProof/>
          <w:sz w:val="32"/>
          <w:szCs w:val="32"/>
        </w:rPr>
        <mc:AlternateContent>
          <mc:Choice Requires="wps">
            <w:drawing>
              <wp:anchor distT="0" distB="0" distL="114300" distR="114300" simplePos="0" relativeHeight="251658261" behindDoc="0" locked="0" layoutInCell="1" allowOverlap="1" wp14:anchorId="1B94C930" wp14:editId="3667C669">
                <wp:simplePos x="0" y="0"/>
                <wp:positionH relativeFrom="column">
                  <wp:posOffset>3057746</wp:posOffset>
                </wp:positionH>
                <wp:positionV relativeFrom="paragraph">
                  <wp:posOffset>64520</wp:posOffset>
                </wp:positionV>
                <wp:extent cx="716811" cy="152858"/>
                <wp:effectExtent l="38100" t="0" r="26670" b="76200"/>
                <wp:wrapNone/>
                <wp:docPr id="439534458" name="Straight Arrow Connector 18"/>
                <wp:cNvGraphicFramePr/>
                <a:graphic xmlns:a="http://schemas.openxmlformats.org/drawingml/2006/main">
                  <a:graphicData uri="http://schemas.microsoft.com/office/word/2010/wordprocessingShape">
                    <wps:wsp>
                      <wps:cNvCnPr/>
                      <wps:spPr>
                        <a:xfrm flipH="1">
                          <a:off x="0" y="0"/>
                          <a:ext cx="716811" cy="1528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C4999" id="Straight Arrow Connector 18" o:spid="_x0000_s1026" type="#_x0000_t32" style="position:absolute;margin-left:240.75pt;margin-top:5.1pt;width:56.45pt;height:12.05pt;flip:x;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" strokecolor="black [3200]" strokeweight=".5pt">
                <v:stroke endarrow="block" joinstyle="miter"/>
              </v:shape>
            </w:pict>
          </mc:Fallback>
        </mc:AlternateContent>
      </w:r>
      <w:r w:rsidR="005A2472" w:rsidRPr="005A2472">
        <w:rPr>
          <w:rFonts w:ascii="Times New Roman" w:hAnsi="Times New Roman" w:cs="Times New Roman"/>
          <w:sz w:val="32"/>
          <w:szCs w:val="32"/>
        </w:rPr>
        <w:t xml:space="preserve"> </w:t>
      </w:r>
      <w:r w:rsidR="005E7801" w:rsidRPr="005E7801">
        <w:rPr>
          <w:rFonts w:ascii="Times New Roman" w:hAnsi="Times New Roman" w:cs="Times New Roman"/>
          <w:noProof/>
          <w:sz w:val="32"/>
          <w:szCs w:val="32"/>
        </w:rPr>
        <w:drawing>
          <wp:inline distT="0" distB="0" distL="0" distR="0" wp14:anchorId="1B793CF2" wp14:editId="61065518">
            <wp:extent cx="7094241" cy="935665"/>
            <wp:effectExtent l="0" t="0" r="0" b="0"/>
            <wp:docPr id="327268148"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68148" name="Picture 1" descr="A close up of a computer screen&#10;&#10;AI-generated content may be incorrect."/>
                    <pic:cNvPicPr/>
                  </pic:nvPicPr>
                  <pic:blipFill>
                    <a:blip r:embed="rId103"/>
                    <a:stretch>
                      <a:fillRect/>
                    </a:stretch>
                  </pic:blipFill>
                  <pic:spPr>
                    <a:xfrm>
                      <a:off x="0" y="0"/>
                      <a:ext cx="7117753" cy="938766"/>
                    </a:xfrm>
                    <a:prstGeom prst="rect">
                      <a:avLst/>
                    </a:prstGeom>
                  </pic:spPr>
                </pic:pic>
              </a:graphicData>
            </a:graphic>
          </wp:inline>
        </w:drawing>
      </w:r>
    </w:p>
    <w:p w14:paraId="2C25E4CA" w14:textId="25D39DBC" w:rsidR="006C337E" w:rsidRDefault="006C337E" w:rsidP="007F52E5">
      <w:pPr>
        <w:rPr>
          <w:rFonts w:ascii="Times New Roman" w:hAnsi="Times New Roman" w:cs="Times New Roman"/>
          <w:sz w:val="32"/>
          <w:szCs w:val="32"/>
        </w:rPr>
      </w:pPr>
      <w:r>
        <w:rPr>
          <w:rFonts w:ascii="Times New Roman" w:eastAsiaTheme="minorEastAsia" w:hAnsi="Times New Roman" w:cs="Times New Roman"/>
          <w:noProof/>
          <w:sz w:val="32"/>
          <w:szCs w:val="32"/>
        </w:rPr>
        <mc:AlternateContent>
          <mc:Choice Requires="wps">
            <w:drawing>
              <wp:anchor distT="0" distB="0" distL="114300" distR="114300" simplePos="0" relativeHeight="251658266" behindDoc="0" locked="0" layoutInCell="1" allowOverlap="1" wp14:anchorId="291D3DC7" wp14:editId="425701B0">
                <wp:simplePos x="0" y="0"/>
                <wp:positionH relativeFrom="margin">
                  <wp:align>left</wp:align>
                </wp:positionH>
                <wp:positionV relativeFrom="paragraph">
                  <wp:posOffset>260468</wp:posOffset>
                </wp:positionV>
                <wp:extent cx="3088256" cy="422694"/>
                <wp:effectExtent l="0" t="0" r="17145" b="15875"/>
                <wp:wrapNone/>
                <wp:docPr id="1906781997" name="Text Box 17"/>
                <wp:cNvGraphicFramePr/>
                <a:graphic xmlns:a="http://schemas.openxmlformats.org/drawingml/2006/main">
                  <a:graphicData uri="http://schemas.microsoft.com/office/word/2010/wordprocessingShape">
                    <wps:wsp>
                      <wps:cNvSpPr txBox="1"/>
                      <wps:spPr>
                        <a:xfrm>
                          <a:off x="0" y="0"/>
                          <a:ext cx="3088256" cy="422694"/>
                        </a:xfrm>
                        <a:prstGeom prst="rect">
                          <a:avLst/>
                        </a:prstGeom>
                        <a:solidFill>
                          <a:schemeClr val="lt1"/>
                        </a:solidFill>
                        <a:ln w="6350">
                          <a:solidFill>
                            <a:prstClr val="black"/>
                          </a:solidFill>
                        </a:ln>
                      </wps:spPr>
                      <wps:txbx>
                        <w:txbxContent>
                          <w:p w14:paraId="7A917728" w14:textId="6F1C9928" w:rsidR="006C337E" w:rsidRPr="00101AE4" w:rsidRDefault="00D50E79" w:rsidP="006C337E">
                            <w:pPr>
                              <w:rPr>
                                <w:rFonts w:ascii="Times New Roman" w:hAnsi="Times New Roman" w:cs="Times New Roman"/>
                                <w:color w:val="000000" w:themeColor="text1"/>
                                <w:sz w:val="32"/>
                                <w:szCs w:val="32"/>
                              </w:rPr>
                            </w:pPr>
                            <w:r w:rsidRPr="00843C3C">
                              <w:rPr>
                                <w:rFonts w:ascii="Times New Roman" w:hAnsi="Times New Roman" w:cs="Times New Roman"/>
                                <w:color w:val="000000" w:themeColor="text1"/>
                                <w:sz w:val="32"/>
                                <w:szCs w:val="32"/>
                              </w:rPr>
                              <w:t>Now,</w:t>
                            </w:r>
                            <w:r w:rsidR="00B537E6" w:rsidRPr="00843C3C">
                              <w:rPr>
                                <w:rFonts w:ascii="Times New Roman" w:hAnsi="Times New Roman" w:cs="Times New Roman"/>
                                <w:color w:val="000000" w:themeColor="text1"/>
                                <w:sz w:val="32"/>
                                <w:szCs w:val="32"/>
                              </w:rPr>
                              <w:t xml:space="preserve"> </w:t>
                            </w:r>
                            <w:r w:rsidR="006C337E" w:rsidRPr="00843C3C">
                              <w:rPr>
                                <w:rFonts w:ascii="Times New Roman" w:hAnsi="Times New Roman" w:cs="Times New Roman"/>
                                <w:color w:val="000000" w:themeColor="text1"/>
                                <w:sz w:val="32"/>
                                <w:szCs w:val="32"/>
                              </w:rPr>
                              <w:t>we show another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D3DC7" id="Text Box 17" o:spid="_x0000_s1068" type="#_x0000_t202" style="position:absolute;margin-left:0;margin-top:20.5pt;width:243.15pt;height:33.3pt;z-index:25165826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" fillcolor="white [3201]" strokeweight=".5pt">
                <v:textbox>
                  <w:txbxContent>
                    <w:p w14:paraId="7A917728" w14:textId="6F1C9928" w:rsidR="006C337E" w:rsidRPr="00101AE4" w:rsidRDefault="00D50E79" w:rsidP="006C337E">
                      <w:pPr>
                        <w:rPr>
                          <w:rFonts w:ascii="Times New Roman" w:hAnsi="Times New Roman" w:cs="Times New Roman"/>
                          <w:color w:val="000000" w:themeColor="text1"/>
                          <w:sz w:val="32"/>
                          <w:szCs w:val="32"/>
                        </w:rPr>
                      </w:pPr>
                      <w:r w:rsidRPr="00843C3C">
                        <w:rPr>
                          <w:rFonts w:ascii="Times New Roman" w:hAnsi="Times New Roman" w:cs="Times New Roman"/>
                          <w:color w:val="000000" w:themeColor="text1"/>
                          <w:sz w:val="32"/>
                          <w:szCs w:val="32"/>
                        </w:rPr>
                        <w:t>Now,</w:t>
                      </w:r>
                      <w:r w:rsidR="00B537E6" w:rsidRPr="00843C3C">
                        <w:rPr>
                          <w:rFonts w:ascii="Times New Roman" w:hAnsi="Times New Roman" w:cs="Times New Roman"/>
                          <w:color w:val="000000" w:themeColor="text1"/>
                          <w:sz w:val="32"/>
                          <w:szCs w:val="32"/>
                        </w:rPr>
                        <w:t xml:space="preserve"> </w:t>
                      </w:r>
                      <w:r w:rsidR="006C337E" w:rsidRPr="00843C3C">
                        <w:rPr>
                          <w:rFonts w:ascii="Times New Roman" w:hAnsi="Times New Roman" w:cs="Times New Roman"/>
                          <w:color w:val="000000" w:themeColor="text1"/>
                          <w:sz w:val="32"/>
                          <w:szCs w:val="32"/>
                        </w:rPr>
                        <w:t>we show another button</w:t>
                      </w:r>
                    </w:p>
                  </w:txbxContent>
                </v:textbox>
                <w10:wrap anchorx="margin"/>
              </v:shape>
            </w:pict>
          </mc:Fallback>
        </mc:AlternateContent>
      </w:r>
    </w:p>
    <w:p w14:paraId="1D70DA46" w14:textId="77777777" w:rsidR="006C337E" w:rsidRDefault="006C337E" w:rsidP="007F52E5">
      <w:pPr>
        <w:rPr>
          <w:rFonts w:ascii="Times New Roman" w:hAnsi="Times New Roman" w:cs="Times New Roman"/>
          <w:sz w:val="32"/>
          <w:szCs w:val="32"/>
        </w:rPr>
      </w:pPr>
    </w:p>
    <w:p w14:paraId="784C0FD2" w14:textId="5C807339" w:rsidR="006C337E" w:rsidRDefault="006C337E" w:rsidP="007F52E5">
      <w:pPr>
        <w:rPr>
          <w:rFonts w:ascii="Times New Roman" w:hAnsi="Times New Roman" w:cs="Times New Roman"/>
          <w:sz w:val="32"/>
          <w:szCs w:val="32"/>
        </w:rPr>
      </w:pPr>
      <w:r w:rsidRPr="005A2472">
        <w:rPr>
          <w:rFonts w:ascii="Times New Roman" w:eastAsiaTheme="minorEastAsia" w:hAnsi="Times New Roman" w:cs="Times New Roman"/>
          <w:noProof/>
          <w:sz w:val="32"/>
          <w:szCs w:val="32"/>
        </w:rPr>
        <w:drawing>
          <wp:inline distT="0" distB="0" distL="0" distR="0" wp14:anchorId="1334F256" wp14:editId="71419937">
            <wp:extent cx="2753109" cy="304843"/>
            <wp:effectExtent l="0" t="0" r="0" b="0"/>
            <wp:docPr id="186780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03548" name=""/>
                    <pic:cNvPicPr/>
                  </pic:nvPicPr>
                  <pic:blipFill>
                    <a:blip r:embed="rId104"/>
                    <a:stretch>
                      <a:fillRect/>
                    </a:stretch>
                  </pic:blipFill>
                  <pic:spPr>
                    <a:xfrm>
                      <a:off x="0" y="0"/>
                      <a:ext cx="2753109" cy="304843"/>
                    </a:xfrm>
                    <a:prstGeom prst="rect">
                      <a:avLst/>
                    </a:prstGeom>
                  </pic:spPr>
                </pic:pic>
              </a:graphicData>
            </a:graphic>
          </wp:inline>
        </w:drawing>
      </w:r>
      <w:r w:rsidR="005062DB" w:rsidRPr="00BD38EB">
        <w:rPr>
          <w:rStyle w:val="Heading3Char"/>
          <w:lang w:eastAsia="zh-TW"/>
        </w:rPr>
        <w:t>Q</w:t>
      </w:r>
      <w:r w:rsidR="005062DB" w:rsidRPr="00BD38EB">
        <w:rPr>
          <w:rStyle w:val="Heading3Char"/>
          <w:rFonts w:hint="eastAsia"/>
        </w:rPr>
        <w:t>u</w:t>
      </w:r>
      <w:r w:rsidR="005062DB" w:rsidRPr="00BD38EB">
        <w:rPr>
          <w:rStyle w:val="Heading3Char"/>
        </w:rPr>
        <w:t>ery: PRODUCT_ORDER Query</w:t>
      </w:r>
    </w:p>
    <w:p w14:paraId="1C4082CE" w14:textId="1857ACBD" w:rsidR="00DC472A" w:rsidRPr="00DC4953" w:rsidRDefault="008447D5" w:rsidP="007F52E5">
      <w:pPr>
        <w:rPr>
          <w:rFonts w:ascii="Times New Roman" w:eastAsia="Yu Mincho" w:hAnsi="Times New Roman" w:cs="Times New Roman"/>
          <w:sz w:val="32"/>
          <w:szCs w:val="32"/>
          <w:lang w:eastAsia="ja-JP"/>
        </w:rPr>
      </w:pPr>
      <w:r>
        <w:rPr>
          <w:rFonts w:ascii="Times New Roman" w:eastAsia="Yu Mincho" w:hAnsi="Times New Roman" w:cs="Times New Roman"/>
          <w:noProof/>
          <w:sz w:val="32"/>
          <w:szCs w:val="32"/>
        </w:rPr>
        <mc:AlternateContent>
          <mc:Choice Requires="wps">
            <w:drawing>
              <wp:anchor distT="0" distB="0" distL="114300" distR="114300" simplePos="0" relativeHeight="251658274" behindDoc="0" locked="0" layoutInCell="1" allowOverlap="1" wp14:anchorId="18EB5AE2" wp14:editId="3EC38F62">
                <wp:simplePos x="0" y="0"/>
                <wp:positionH relativeFrom="column">
                  <wp:posOffset>5423510</wp:posOffset>
                </wp:positionH>
                <wp:positionV relativeFrom="paragraph">
                  <wp:posOffset>3036062</wp:posOffset>
                </wp:positionV>
                <wp:extent cx="1514246" cy="431596"/>
                <wp:effectExtent l="0" t="0" r="10160" b="26035"/>
                <wp:wrapNone/>
                <wp:docPr id="1863458403" name="Text Box 47"/>
                <wp:cNvGraphicFramePr/>
                <a:graphic xmlns:a="http://schemas.openxmlformats.org/drawingml/2006/main">
                  <a:graphicData uri="http://schemas.microsoft.com/office/word/2010/wordprocessingShape">
                    <wps:wsp>
                      <wps:cNvSpPr txBox="1"/>
                      <wps:spPr>
                        <a:xfrm>
                          <a:off x="0" y="0"/>
                          <a:ext cx="1514246" cy="431596"/>
                        </a:xfrm>
                        <a:prstGeom prst="rect">
                          <a:avLst/>
                        </a:prstGeom>
                        <a:solidFill>
                          <a:schemeClr val="lt1"/>
                        </a:solidFill>
                        <a:ln w="6350">
                          <a:solidFill>
                            <a:prstClr val="black"/>
                          </a:solidFill>
                        </a:ln>
                      </wps:spPr>
                      <wps:txbx>
                        <w:txbxContent>
                          <w:p w14:paraId="2AC8C73E" w14:textId="77777777" w:rsidR="00ED3AFD" w:rsidRDefault="000E1BC1">
                            <w:pPr>
                              <w:rPr>
                                <w:rFonts w:eastAsia="Yu Mincho"/>
                                <w:lang w:eastAsia="ja-JP"/>
                              </w:rPr>
                            </w:pPr>
                            <w:r>
                              <w:rPr>
                                <w:rFonts w:eastAsia="Yu Mincho"/>
                                <w:lang w:eastAsia="ja-JP"/>
                              </w:rPr>
                              <w:t>Enter a number</w:t>
                            </w:r>
                          </w:p>
                          <w:p w14:paraId="0F15DA3A" w14:textId="78A377A3" w:rsidR="006F7A07" w:rsidRDefault="006F7A07">
                            <w:pPr>
                              <w:rPr>
                                <w:rFonts w:eastAsia="Yu Mincho"/>
                                <w:lang w:eastAsia="ja-JP"/>
                              </w:rPr>
                            </w:pPr>
                          </w:p>
                          <w:p w14:paraId="7F037283" w14:textId="73905669" w:rsidR="009E71A8" w:rsidRPr="009E71A8" w:rsidRDefault="009E71A8">
                            <w:pPr>
                              <w:rPr>
                                <w:rFonts w:eastAsia="Yu Mincho"/>
                                <w:lang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EB5AE2" id="Text Box 47" o:spid="_x0000_s1069" type="#_x0000_t202" style="position:absolute;margin-left:427.05pt;margin-top:239.05pt;width:119.25pt;height:34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" fillcolor="white [3201]" strokeweight=".5pt">
                <v:textbox>
                  <w:txbxContent>
                    <w:p w14:paraId="2AC8C73E" w14:textId="77777777" w:rsidR="00ED3AFD" w:rsidRDefault="000E1BC1">
                      <w:pPr>
                        <w:rPr>
                          <w:rFonts w:eastAsia="Yu Mincho"/>
                          <w:lang w:eastAsia="ja-JP"/>
                        </w:rPr>
                      </w:pPr>
                      <w:r>
                        <w:rPr>
                          <w:rFonts w:eastAsia="Yu Mincho"/>
                          <w:lang w:eastAsia="ja-JP"/>
                        </w:rPr>
                        <w:t>Enter a number</w:t>
                      </w:r>
                    </w:p>
                    <w:p w14:paraId="0F15DA3A" w14:textId="78A377A3" w:rsidR="006F7A07" w:rsidRDefault="006F7A07">
                      <w:pPr>
                        <w:rPr>
                          <w:rFonts w:eastAsia="Yu Mincho"/>
                          <w:lang w:eastAsia="ja-JP"/>
                        </w:rPr>
                      </w:pPr>
                    </w:p>
                    <w:p w14:paraId="7F037283" w14:textId="73905669" w:rsidR="009E71A8" w:rsidRPr="009E71A8" w:rsidRDefault="009E71A8">
                      <w:pPr>
                        <w:rPr>
                          <w:rFonts w:eastAsia="Yu Mincho"/>
                          <w:lang w:eastAsia="ja-JP"/>
                        </w:rPr>
                      </w:pPr>
                    </w:p>
                  </w:txbxContent>
                </v:textbox>
              </v:shape>
            </w:pict>
          </mc:Fallback>
        </mc:AlternateContent>
      </w:r>
      <w:r>
        <w:rPr>
          <w:rFonts w:ascii="Times New Roman" w:eastAsia="Yu Mincho" w:hAnsi="Times New Roman" w:cs="Times New Roman"/>
          <w:noProof/>
          <w:sz w:val="32"/>
          <w:szCs w:val="32"/>
        </w:rPr>
        <mc:AlternateContent>
          <mc:Choice Requires="wps">
            <w:drawing>
              <wp:anchor distT="0" distB="0" distL="114300" distR="114300" simplePos="0" relativeHeight="251658273" behindDoc="0" locked="0" layoutInCell="1" allowOverlap="1" wp14:anchorId="0FC33AA9" wp14:editId="715DC4B3">
                <wp:simplePos x="0" y="0"/>
                <wp:positionH relativeFrom="column">
                  <wp:posOffset>4165829</wp:posOffset>
                </wp:positionH>
                <wp:positionV relativeFrom="paragraph">
                  <wp:posOffset>3160370</wp:posOffset>
                </wp:positionV>
                <wp:extent cx="1192377" cy="43892"/>
                <wp:effectExtent l="38100" t="38100" r="27305" b="89535"/>
                <wp:wrapNone/>
                <wp:docPr id="987102503" name="Straight Arrow Connector 46"/>
                <wp:cNvGraphicFramePr/>
                <a:graphic xmlns:a="http://schemas.openxmlformats.org/drawingml/2006/main">
                  <a:graphicData uri="http://schemas.microsoft.com/office/word/2010/wordprocessingShape">
                    <wps:wsp>
                      <wps:cNvCnPr/>
                      <wps:spPr>
                        <a:xfrm flipH="1">
                          <a:off x="0" y="0"/>
                          <a:ext cx="1192377" cy="438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94AAEE" id="Straight Arrow Connector 46" o:spid="_x0000_s1026" type="#_x0000_t32" style="position:absolute;margin-left:328pt;margin-top:248.85pt;width:93.9pt;height:3.45pt;flip:x;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" strokecolor="black [3200]" strokeweight=".5pt">
                <v:stroke endarrow="block" joinstyle="miter"/>
              </v:shape>
            </w:pict>
          </mc:Fallback>
        </mc:AlternateContent>
      </w:r>
      <w:r w:rsidR="00160B02">
        <w:rPr>
          <w:rFonts w:ascii="Times New Roman" w:eastAsia="Yu Mincho" w:hAnsi="Times New Roman" w:cs="Times New Roman"/>
          <w:noProof/>
          <w:sz w:val="32"/>
          <w:szCs w:val="32"/>
        </w:rPr>
        <mc:AlternateContent>
          <mc:Choice Requires="wps">
            <w:drawing>
              <wp:anchor distT="0" distB="0" distL="114300" distR="114300" simplePos="0" relativeHeight="251658269" behindDoc="0" locked="0" layoutInCell="1" allowOverlap="1" wp14:anchorId="768A8967" wp14:editId="11C74D7F">
                <wp:simplePos x="0" y="0"/>
                <wp:positionH relativeFrom="column">
                  <wp:posOffset>3221665</wp:posOffset>
                </wp:positionH>
                <wp:positionV relativeFrom="paragraph">
                  <wp:posOffset>1190522</wp:posOffset>
                </wp:positionV>
                <wp:extent cx="3646968" cy="1520455"/>
                <wp:effectExtent l="0" t="0" r="10795" b="22860"/>
                <wp:wrapNone/>
                <wp:docPr id="1813387799" name="Text Box 42"/>
                <wp:cNvGraphicFramePr/>
                <a:graphic xmlns:a="http://schemas.openxmlformats.org/drawingml/2006/main">
                  <a:graphicData uri="http://schemas.microsoft.com/office/word/2010/wordprocessingShape">
                    <wps:wsp>
                      <wps:cNvSpPr txBox="1"/>
                      <wps:spPr>
                        <a:xfrm>
                          <a:off x="0" y="0"/>
                          <a:ext cx="3646968" cy="1520455"/>
                        </a:xfrm>
                        <a:prstGeom prst="rect">
                          <a:avLst/>
                        </a:prstGeom>
                        <a:solidFill>
                          <a:schemeClr val="lt1"/>
                        </a:solidFill>
                        <a:ln w="6350">
                          <a:solidFill>
                            <a:prstClr val="black"/>
                          </a:solidFill>
                        </a:ln>
                      </wps:spPr>
                      <wps:txbx>
                        <w:txbxContent>
                          <w:p w14:paraId="72C2EB04" w14:textId="77777777" w:rsidR="00160B02" w:rsidRDefault="00160B02" w:rsidP="00160B02">
                            <w:pPr>
                              <w:rPr>
                                <w:rFonts w:ascii="Times New Roman" w:eastAsiaTheme="minorEastAsia" w:hAnsi="Times New Roman" w:cs="Times New Roman"/>
                                <w:sz w:val="32"/>
                                <w:szCs w:val="32"/>
                              </w:rPr>
                            </w:pPr>
                            <w:r w:rsidRPr="00843C3C">
                              <w:rPr>
                                <w:rFonts w:ascii="Times New Roman" w:hAnsi="Times New Roman" w:cs="Times New Roman"/>
                                <w:sz w:val="32"/>
                                <w:szCs w:val="32"/>
                              </w:rPr>
                              <w:t xml:space="preserve">When clicking this button, enter a number then it will show record that order </w:t>
                            </w:r>
                            <w:r w:rsidRPr="00843C3C">
                              <w:rPr>
                                <w:rFonts w:ascii="Times New Roman" w:eastAsiaTheme="minorEastAsia" w:hAnsi="Times New Roman" w:cs="Times New Roman"/>
                                <w:sz w:val="32"/>
                                <w:szCs w:val="32"/>
                              </w:rPr>
                              <w:t>products numbers equal to input numbers, for example when I enter 4</w:t>
                            </w:r>
                            <w:r w:rsidRPr="00843C3C">
                              <w:rPr>
                                <w:rFonts w:ascii="Times New Roman" w:eastAsiaTheme="minorEastAsia" w:hAnsi="Times New Roman" w:cs="Times New Roman" w:hint="eastAsia"/>
                                <w:sz w:val="32"/>
                                <w:szCs w:val="32"/>
                              </w:rPr>
                              <w:t>, it will show records which having 4 products orders.</w:t>
                            </w:r>
                          </w:p>
                          <w:p w14:paraId="3A73B0D3" w14:textId="77777777" w:rsidR="00160B02" w:rsidRPr="00160B02" w:rsidRDefault="00160B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8A8967" id="Text Box 42" o:spid="_x0000_s1070" type="#_x0000_t202" style="position:absolute;margin-left:253.65pt;margin-top:93.75pt;width:287.15pt;height:119.7pt;z-index:2516582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" fillcolor="white [3201]" strokeweight=".5pt">
                <v:textbox>
                  <w:txbxContent>
                    <w:p w14:paraId="72C2EB04" w14:textId="77777777" w:rsidR="00160B02" w:rsidRDefault="00160B02" w:rsidP="00160B02">
                      <w:pPr>
                        <w:rPr>
                          <w:rFonts w:ascii="Times New Roman" w:eastAsiaTheme="minorEastAsia" w:hAnsi="Times New Roman" w:cs="Times New Roman"/>
                          <w:sz w:val="32"/>
                          <w:szCs w:val="32"/>
                        </w:rPr>
                      </w:pPr>
                      <w:r w:rsidRPr="00843C3C">
                        <w:rPr>
                          <w:rFonts w:ascii="Times New Roman" w:hAnsi="Times New Roman" w:cs="Times New Roman"/>
                          <w:sz w:val="32"/>
                          <w:szCs w:val="32"/>
                        </w:rPr>
                        <w:t xml:space="preserve">When clicking this button, enter a number then it will show record that order </w:t>
                      </w:r>
                      <w:r w:rsidRPr="00843C3C">
                        <w:rPr>
                          <w:rFonts w:ascii="Times New Roman" w:eastAsiaTheme="minorEastAsia" w:hAnsi="Times New Roman" w:cs="Times New Roman"/>
                          <w:sz w:val="32"/>
                          <w:szCs w:val="32"/>
                        </w:rPr>
                        <w:t>products numbers equal to input numbers, for example when I enter 4</w:t>
                      </w:r>
                      <w:r w:rsidRPr="00843C3C">
                        <w:rPr>
                          <w:rFonts w:ascii="Times New Roman" w:eastAsiaTheme="minorEastAsia" w:hAnsi="Times New Roman" w:cs="Times New Roman" w:hint="eastAsia"/>
                          <w:sz w:val="32"/>
                          <w:szCs w:val="32"/>
                        </w:rPr>
                        <w:t>, it will show records which having 4 products orders.</w:t>
                      </w:r>
                    </w:p>
                    <w:p w14:paraId="3A73B0D3" w14:textId="77777777" w:rsidR="00160B02" w:rsidRPr="00160B02" w:rsidRDefault="00160B02"/>
                  </w:txbxContent>
                </v:textbox>
              </v:shape>
            </w:pict>
          </mc:Fallback>
        </mc:AlternateContent>
      </w:r>
      <w:r w:rsidR="00DC472A" w:rsidRPr="00DC472A">
        <w:rPr>
          <w:rFonts w:ascii="Times New Roman" w:eastAsia="Yu Mincho" w:hAnsi="Times New Roman" w:cs="Times New Roman"/>
          <w:noProof/>
          <w:sz w:val="32"/>
          <w:szCs w:val="32"/>
        </w:rPr>
        <w:drawing>
          <wp:inline distT="0" distB="0" distL="0" distR="0" wp14:anchorId="696FADEA" wp14:editId="6932F384">
            <wp:extent cx="2870791" cy="4480527"/>
            <wp:effectExtent l="0" t="0" r="6350" b="0"/>
            <wp:docPr id="599671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1514" name="Picture 1" descr="A screenshot of a computer&#10;&#10;AI-generated content may be incorrect."/>
                    <pic:cNvPicPr/>
                  </pic:nvPicPr>
                  <pic:blipFill>
                    <a:blip r:embed="rId105"/>
                    <a:stretch>
                      <a:fillRect/>
                    </a:stretch>
                  </pic:blipFill>
                  <pic:spPr>
                    <a:xfrm>
                      <a:off x="0" y="0"/>
                      <a:ext cx="2879025" cy="4493378"/>
                    </a:xfrm>
                    <a:prstGeom prst="rect">
                      <a:avLst/>
                    </a:prstGeom>
                  </pic:spPr>
                </pic:pic>
              </a:graphicData>
            </a:graphic>
          </wp:inline>
        </w:drawing>
      </w:r>
      <w:r w:rsidR="009E71A8">
        <w:rPr>
          <w:rFonts w:ascii="Times New Roman" w:eastAsiaTheme="minorEastAsia" w:hAnsi="Times New Roman" w:cs="Times New Roman"/>
          <w:noProof/>
          <w:sz w:val="32"/>
          <w:szCs w:val="32"/>
        </w:rPr>
        <w:drawing>
          <wp:inline distT="0" distB="0" distL="0" distR="0" wp14:anchorId="2E92B5B3" wp14:editId="1F8C19C5">
            <wp:extent cx="1611269" cy="1675354"/>
            <wp:effectExtent l="0" t="0" r="8255" b="1270"/>
            <wp:docPr id="17961900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90097" name="Picture 45"/>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1611269" cy="1675354"/>
                    </a:xfrm>
                    <a:prstGeom prst="rect">
                      <a:avLst/>
                    </a:prstGeom>
                    <a:noFill/>
                  </pic:spPr>
                </pic:pic>
              </a:graphicData>
            </a:graphic>
          </wp:inline>
        </w:drawing>
      </w:r>
    </w:p>
    <w:p w14:paraId="1DC012CB" w14:textId="18549CFD" w:rsidR="00B5616F" w:rsidRDefault="00022A41">
      <w:pPr>
        <w:spacing w:after="200" w:line="276" w:lineRule="auto"/>
        <w:rPr>
          <w:rFonts w:ascii="Times New Roman" w:eastAsiaTheme="minorEastAsia" w:hAnsi="Times New Roman" w:cs="Times New Roman"/>
          <w:sz w:val="32"/>
          <w:szCs w:val="32"/>
        </w:rPr>
      </w:pPr>
      <w:r>
        <w:rPr>
          <w:rFonts w:ascii="Times New Roman" w:eastAsiaTheme="minorEastAsia" w:hAnsi="Times New Roman" w:cs="Times New Roman"/>
          <w:noProof/>
          <w:sz w:val="32"/>
          <w:szCs w:val="32"/>
        </w:rPr>
        <w:lastRenderedPageBreak/>
        <mc:AlternateContent>
          <mc:Choice Requires="wps">
            <w:drawing>
              <wp:anchor distT="0" distB="0" distL="114300" distR="114300" simplePos="0" relativeHeight="251658272" behindDoc="0" locked="0" layoutInCell="1" allowOverlap="1" wp14:anchorId="2054F7F8" wp14:editId="3657A7F0">
                <wp:simplePos x="0" y="0"/>
                <wp:positionH relativeFrom="column">
                  <wp:posOffset>3167685</wp:posOffset>
                </wp:positionH>
                <wp:positionV relativeFrom="paragraph">
                  <wp:posOffset>286970</wp:posOffset>
                </wp:positionV>
                <wp:extent cx="1240403" cy="373711"/>
                <wp:effectExtent l="0" t="0" r="17145" b="26670"/>
                <wp:wrapNone/>
                <wp:docPr id="430796385" name="Text Box 44"/>
                <wp:cNvGraphicFramePr/>
                <a:graphic xmlns:a="http://schemas.openxmlformats.org/drawingml/2006/main">
                  <a:graphicData uri="http://schemas.microsoft.com/office/word/2010/wordprocessingShape">
                    <wps:wsp>
                      <wps:cNvSpPr txBox="1"/>
                      <wps:spPr>
                        <a:xfrm>
                          <a:off x="0" y="0"/>
                          <a:ext cx="1240403" cy="373711"/>
                        </a:xfrm>
                        <a:prstGeom prst="rect">
                          <a:avLst/>
                        </a:prstGeom>
                        <a:solidFill>
                          <a:schemeClr val="lt1"/>
                        </a:solidFill>
                        <a:ln w="6350">
                          <a:solidFill>
                            <a:prstClr val="black"/>
                          </a:solidFill>
                        </a:ln>
                      </wps:spPr>
                      <wps:txbx>
                        <w:txbxContent>
                          <w:p w14:paraId="509DED84" w14:textId="77777777" w:rsidR="00022A41" w:rsidRPr="009E71A8" w:rsidRDefault="00022A41" w:rsidP="00022A41">
                            <w:pPr>
                              <w:rPr>
                                <w:rFonts w:eastAsia="Yu Mincho"/>
                                <w:lang w:eastAsia="ja-JP"/>
                              </w:rPr>
                            </w:pPr>
                            <w:r>
                              <w:rPr>
                                <w:rFonts w:eastAsia="Yu Mincho"/>
                                <w:lang w:eastAsia="ja-JP"/>
                              </w:rPr>
                              <w:t>Enter a number</w:t>
                            </w:r>
                          </w:p>
                          <w:p w14:paraId="4DB59714" w14:textId="77777777" w:rsidR="004C19BC" w:rsidRDefault="004C19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54F7F8" id="Text Box 44" o:spid="_x0000_s1071" type="#_x0000_t202" style="position:absolute;margin-left:249.4pt;margin-top:22.6pt;width:97.65pt;height:29.4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" fillcolor="white [3201]" strokeweight=".5pt">
                <v:textbox>
                  <w:txbxContent>
                    <w:p w14:paraId="509DED84" w14:textId="77777777" w:rsidR="00022A41" w:rsidRPr="009E71A8" w:rsidRDefault="00022A41" w:rsidP="00022A41">
                      <w:pPr>
                        <w:rPr>
                          <w:rFonts w:eastAsia="Yu Mincho"/>
                          <w:lang w:eastAsia="ja-JP"/>
                        </w:rPr>
                      </w:pPr>
                      <w:r>
                        <w:rPr>
                          <w:rFonts w:eastAsia="Yu Mincho"/>
                          <w:lang w:eastAsia="ja-JP"/>
                        </w:rPr>
                        <w:t>Enter a number</w:t>
                      </w:r>
                    </w:p>
                    <w:p w14:paraId="4DB59714" w14:textId="77777777" w:rsidR="004C19BC" w:rsidRDefault="004C19BC"/>
                  </w:txbxContent>
                </v:textbox>
              </v:shape>
            </w:pict>
          </mc:Fallback>
        </mc:AlternateContent>
      </w:r>
      <w:r>
        <w:rPr>
          <w:rFonts w:ascii="Times New Roman" w:eastAsiaTheme="minorEastAsia" w:hAnsi="Times New Roman" w:cs="Times New Roman"/>
          <w:noProof/>
          <w:sz w:val="32"/>
          <w:szCs w:val="32"/>
        </w:rPr>
        <mc:AlternateContent>
          <mc:Choice Requires="wps">
            <w:drawing>
              <wp:anchor distT="0" distB="0" distL="114300" distR="114300" simplePos="0" relativeHeight="251658271" behindDoc="0" locked="0" layoutInCell="1" allowOverlap="1" wp14:anchorId="3878EED6" wp14:editId="55DB9E23">
                <wp:simplePos x="0" y="0"/>
                <wp:positionH relativeFrom="column">
                  <wp:posOffset>2493823</wp:posOffset>
                </wp:positionH>
                <wp:positionV relativeFrom="paragraph">
                  <wp:posOffset>311988</wp:posOffset>
                </wp:positionV>
                <wp:extent cx="582168" cy="86259"/>
                <wp:effectExtent l="38100" t="57150" r="27940" b="28575"/>
                <wp:wrapNone/>
                <wp:docPr id="1811463121" name="Straight Arrow Connector 43"/>
                <wp:cNvGraphicFramePr/>
                <a:graphic xmlns:a="http://schemas.openxmlformats.org/drawingml/2006/main">
                  <a:graphicData uri="http://schemas.microsoft.com/office/word/2010/wordprocessingShape">
                    <wps:wsp>
                      <wps:cNvCnPr/>
                      <wps:spPr>
                        <a:xfrm flipH="1" flipV="1">
                          <a:off x="0" y="0"/>
                          <a:ext cx="582168" cy="862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AC894F" id="Straight Arrow Connector 43" o:spid="_x0000_s1026" type="#_x0000_t32" style="position:absolute;margin-left:196.35pt;margin-top:24.55pt;width:45.85pt;height:6.8pt;flip:x y;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" strokecolor="black [3200]" strokeweight=".5pt">
                <v:stroke endarrow="block" joinstyle="miter"/>
              </v:shape>
            </w:pict>
          </mc:Fallback>
        </mc:AlternateContent>
      </w:r>
      <w:r w:rsidR="005A5239" w:rsidRPr="005A5239">
        <w:rPr>
          <w:rFonts w:ascii="Times New Roman" w:eastAsiaTheme="minorEastAsia" w:hAnsi="Times New Roman" w:cs="Times New Roman"/>
          <w:noProof/>
          <w:sz w:val="32"/>
          <w:szCs w:val="32"/>
        </w:rPr>
        <w:drawing>
          <wp:inline distT="0" distB="0" distL="0" distR="0" wp14:anchorId="6B67379E" wp14:editId="3CCF5C53">
            <wp:extent cx="6645910" cy="564515"/>
            <wp:effectExtent l="0" t="0" r="2540" b="6985"/>
            <wp:docPr id="163489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91876" name=""/>
                    <pic:cNvPicPr/>
                  </pic:nvPicPr>
                  <pic:blipFill>
                    <a:blip r:embed="rId107"/>
                    <a:stretch>
                      <a:fillRect/>
                    </a:stretch>
                  </pic:blipFill>
                  <pic:spPr>
                    <a:xfrm>
                      <a:off x="0" y="0"/>
                      <a:ext cx="6645910" cy="564515"/>
                    </a:xfrm>
                    <a:prstGeom prst="rect">
                      <a:avLst/>
                    </a:prstGeom>
                  </pic:spPr>
                </pic:pic>
              </a:graphicData>
            </a:graphic>
          </wp:inline>
        </w:drawing>
      </w:r>
    </w:p>
    <w:p w14:paraId="4F8855D9" w14:textId="685917A9" w:rsidR="00311546" w:rsidRDefault="00FA7828">
      <w:pPr>
        <w:spacing w:after="200" w:line="276" w:lineRule="auto"/>
        <w:rPr>
          <w:rFonts w:ascii="Times New Roman" w:eastAsiaTheme="minorEastAsia" w:hAnsi="Times New Roman" w:cs="Times New Roman"/>
          <w:sz w:val="32"/>
          <w:szCs w:val="32"/>
        </w:rPr>
      </w:pPr>
      <w:r>
        <w:rPr>
          <w:rFonts w:ascii="Times New Roman" w:eastAsiaTheme="minorEastAsia" w:hAnsi="Times New Roman" w:cs="Times New Roman"/>
          <w:sz w:val="32"/>
          <w:szCs w:val="32"/>
        </w:rPr>
        <w:t xml:space="preserve"> </w:t>
      </w:r>
      <w:r w:rsidR="005A393D" w:rsidRPr="00843C3C">
        <w:rPr>
          <w:rFonts w:ascii="Times New Roman" w:eastAsiaTheme="minorEastAsia" w:hAnsi="Times New Roman" w:cs="Times New Roman"/>
          <w:sz w:val="32"/>
          <w:szCs w:val="32"/>
        </w:rPr>
        <w:t>This</w:t>
      </w:r>
      <w:r w:rsidR="003E2CC3" w:rsidRPr="00843C3C">
        <w:rPr>
          <w:rFonts w:ascii="Times New Roman" w:eastAsiaTheme="minorEastAsia" w:hAnsi="Times New Roman" w:cs="Times New Roman"/>
          <w:sz w:val="32"/>
          <w:szCs w:val="32"/>
        </w:rPr>
        <w:t xml:space="preserve"> SQL </w:t>
      </w:r>
      <w:r w:rsidR="004D2655" w:rsidRPr="00843C3C">
        <w:rPr>
          <w:rFonts w:ascii="Times New Roman" w:eastAsiaTheme="minorEastAsia" w:hAnsi="Times New Roman" w:cs="Times New Roman"/>
          <w:sz w:val="32"/>
          <w:szCs w:val="32"/>
        </w:rPr>
        <w:t>aims</w:t>
      </w:r>
      <w:r w:rsidR="003E2CC3" w:rsidRPr="00843C3C">
        <w:rPr>
          <w:rFonts w:ascii="Times New Roman" w:eastAsiaTheme="minorEastAsia" w:hAnsi="Times New Roman" w:cs="Times New Roman"/>
          <w:sz w:val="32"/>
          <w:szCs w:val="32"/>
        </w:rPr>
        <w:t xml:space="preserve"> to</w:t>
      </w:r>
      <w:r w:rsidR="001B2C6C" w:rsidRPr="00843C3C">
        <w:rPr>
          <w:rFonts w:ascii="Times New Roman" w:eastAsiaTheme="minorEastAsia" w:hAnsi="Times New Roman" w:cs="Times New Roman"/>
          <w:sz w:val="32"/>
          <w:szCs w:val="32"/>
        </w:rPr>
        <w:t xml:space="preserve"> let you </w:t>
      </w:r>
      <w:r w:rsidR="005A393D" w:rsidRPr="00843C3C">
        <w:rPr>
          <w:rFonts w:ascii="Times New Roman" w:eastAsiaTheme="minorEastAsia" w:hAnsi="Times New Roman" w:cs="Times New Roman"/>
          <w:sz w:val="32"/>
          <w:szCs w:val="32"/>
        </w:rPr>
        <w:t>enter</w:t>
      </w:r>
      <w:r w:rsidR="001B2C6C" w:rsidRPr="00843C3C">
        <w:rPr>
          <w:rFonts w:ascii="Times New Roman" w:eastAsiaTheme="minorEastAsia" w:hAnsi="Times New Roman" w:cs="Times New Roman"/>
          <w:sz w:val="32"/>
          <w:szCs w:val="32"/>
        </w:rPr>
        <w:t xml:space="preserve"> a number to find </w:t>
      </w:r>
      <w:r w:rsidR="005A393D" w:rsidRPr="00843C3C">
        <w:rPr>
          <w:rFonts w:ascii="Times New Roman" w:eastAsiaTheme="minorEastAsia" w:hAnsi="Times New Roman" w:cs="Times New Roman"/>
          <w:sz w:val="32"/>
          <w:szCs w:val="32"/>
        </w:rPr>
        <w:t>orders which equal to your entered number.</w:t>
      </w:r>
    </w:p>
    <w:p w14:paraId="3A10FEC7" w14:textId="02F02ABE" w:rsidR="00311546" w:rsidRPr="0060791F" w:rsidRDefault="004A4359">
      <w:pPr>
        <w:spacing w:after="200" w:line="276" w:lineRule="auto"/>
        <w:rPr>
          <w:rStyle w:val="Heading3Char"/>
        </w:rPr>
      </w:pPr>
      <w:r>
        <w:rPr>
          <w:rFonts w:ascii="Times New Roman" w:eastAsiaTheme="minorEastAsia" w:hAnsi="Times New Roman" w:cs="Times New Roman"/>
          <w:noProof/>
          <w:sz w:val="32"/>
          <w:szCs w:val="32"/>
        </w:rPr>
        <mc:AlternateContent>
          <mc:Choice Requires="wps">
            <w:drawing>
              <wp:anchor distT="0" distB="0" distL="114300" distR="114300" simplePos="0" relativeHeight="251658279" behindDoc="0" locked="0" layoutInCell="1" allowOverlap="1" wp14:anchorId="4180E9D0" wp14:editId="133D783B">
                <wp:simplePos x="0" y="0"/>
                <wp:positionH relativeFrom="margin">
                  <wp:posOffset>2262248</wp:posOffset>
                </wp:positionH>
                <wp:positionV relativeFrom="paragraph">
                  <wp:posOffset>301121</wp:posOffset>
                </wp:positionV>
                <wp:extent cx="605642" cy="653143"/>
                <wp:effectExtent l="38100" t="38100" r="23495" b="33020"/>
                <wp:wrapNone/>
                <wp:docPr id="219021009" name="Straight Arrow Connector 43"/>
                <wp:cNvGraphicFramePr/>
                <a:graphic xmlns:a="http://schemas.openxmlformats.org/drawingml/2006/main">
                  <a:graphicData uri="http://schemas.microsoft.com/office/word/2010/wordprocessingShape">
                    <wps:wsp>
                      <wps:cNvCnPr/>
                      <wps:spPr>
                        <a:xfrm flipH="1" flipV="1">
                          <a:off x="0" y="0"/>
                          <a:ext cx="605642" cy="6531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B56AA" id="Straight Arrow Connector 43" o:spid="_x0000_s1026" type="#_x0000_t32" style="position:absolute;margin-left:178.15pt;margin-top:23.7pt;width:47.7pt;height:51.45pt;flip:x y;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" strokecolor="black [3200]" strokeweight=".5pt">
                <v:stroke endarrow="block" joinstyle="miter"/>
                <w10:wrap anchorx="margin"/>
              </v:shape>
            </w:pict>
          </mc:Fallback>
        </mc:AlternateContent>
      </w:r>
      <w:r w:rsidR="004A16BD">
        <w:rPr>
          <w:rFonts w:ascii="Times New Roman" w:eastAsiaTheme="minorEastAsia" w:hAnsi="Times New Roman" w:cs="Times New Roman"/>
          <w:noProof/>
          <w:sz w:val="32"/>
          <w:szCs w:val="32"/>
        </w:rPr>
        <mc:AlternateContent>
          <mc:Choice Requires="wps">
            <w:drawing>
              <wp:anchor distT="0" distB="0" distL="114300" distR="114300" simplePos="0" relativeHeight="251658283" behindDoc="0" locked="0" layoutInCell="1" allowOverlap="1" wp14:anchorId="288AD51D" wp14:editId="7B164195">
                <wp:simplePos x="0" y="0"/>
                <wp:positionH relativeFrom="column">
                  <wp:posOffset>2937053</wp:posOffset>
                </wp:positionH>
                <wp:positionV relativeFrom="paragraph">
                  <wp:posOffset>-508533</wp:posOffset>
                </wp:positionV>
                <wp:extent cx="3343046" cy="446227"/>
                <wp:effectExtent l="0" t="0" r="10160" b="11430"/>
                <wp:wrapNone/>
                <wp:docPr id="1672610670" name="Text Box 49"/>
                <wp:cNvGraphicFramePr/>
                <a:graphic xmlns:a="http://schemas.openxmlformats.org/drawingml/2006/main">
                  <a:graphicData uri="http://schemas.microsoft.com/office/word/2010/wordprocessingShape">
                    <wps:wsp>
                      <wps:cNvSpPr txBox="1"/>
                      <wps:spPr>
                        <a:xfrm>
                          <a:off x="0" y="0"/>
                          <a:ext cx="3343046" cy="446227"/>
                        </a:xfrm>
                        <a:prstGeom prst="rect">
                          <a:avLst/>
                        </a:prstGeom>
                        <a:solidFill>
                          <a:schemeClr val="lt1"/>
                        </a:solidFill>
                        <a:ln w="6350">
                          <a:solidFill>
                            <a:prstClr val="black"/>
                          </a:solidFill>
                        </a:ln>
                      </wps:spPr>
                      <wps:txbx>
                        <w:txbxContent>
                          <w:p w14:paraId="388ACF47" w14:textId="140C3B16" w:rsidR="004A16BD" w:rsidRPr="00BB75C2" w:rsidRDefault="004A16BD">
                            <w:pPr>
                              <w:rPr>
                                <w:rFonts w:ascii="Times New Roman" w:eastAsiaTheme="minorEastAsia" w:hAnsi="Times New Roman" w:cs="Times New Roman"/>
                                <w:sz w:val="32"/>
                                <w:szCs w:val="32"/>
                              </w:rPr>
                            </w:pPr>
                            <w:r w:rsidRPr="00843C3C">
                              <w:rPr>
                                <w:rFonts w:ascii="Times New Roman" w:eastAsiaTheme="minorEastAsia" w:hAnsi="Times New Roman" w:cs="Times New Roman"/>
                                <w:sz w:val="32"/>
                                <w:szCs w:val="32"/>
                              </w:rPr>
                              <w:t xml:space="preserve">Then to the </w:t>
                            </w:r>
                            <w:r w:rsidR="00BB75C2" w:rsidRPr="00843C3C">
                              <w:rPr>
                                <w:rFonts w:ascii="Times New Roman" w:eastAsiaTheme="minorEastAsia" w:hAnsi="Times New Roman" w:cs="Times New Roman" w:hint="eastAsia"/>
                                <w:sz w:val="32"/>
                                <w:szCs w:val="32"/>
                              </w:rPr>
                              <w:t>query:</w:t>
                            </w:r>
                            <w:r w:rsidR="00D0387D" w:rsidRPr="00843C3C">
                              <w:rPr>
                                <w:rFonts w:ascii="Times New Roman" w:eastAsiaTheme="minorEastAsia" w:hAnsi="Times New Roman" w:cs="Times New Roman"/>
                                <w:sz w:val="32"/>
                                <w:szCs w:val="32"/>
                              </w:rPr>
                              <w:t>Unordered pro</w:t>
                            </w:r>
                            <w:r w:rsidR="00BB75C2" w:rsidRPr="00843C3C">
                              <w:rPr>
                                <w:rFonts w:ascii="Times New Roman" w:eastAsiaTheme="minorEastAsia" w:hAnsi="Times New Roman" w:cs="Times New Roman"/>
                                <w:sz w:val="32"/>
                                <w:szCs w:val="32"/>
                              </w:rPr>
                              <w:t>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AD51D" id="Text Box 49" o:spid="_x0000_s1072" type="#_x0000_t202" style="position:absolute;margin-left:231.25pt;margin-top:-40.05pt;width:263.25pt;height:35.1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" fillcolor="white [3201]" strokeweight=".5pt">
                <v:textbox>
                  <w:txbxContent>
                    <w:p w14:paraId="388ACF47" w14:textId="140C3B16" w:rsidR="004A16BD" w:rsidRPr="00BB75C2" w:rsidRDefault="004A16BD">
                      <w:pPr>
                        <w:rPr>
                          <w:rFonts w:ascii="Times New Roman" w:eastAsiaTheme="minorEastAsia" w:hAnsi="Times New Roman" w:cs="Times New Roman"/>
                          <w:sz w:val="32"/>
                          <w:szCs w:val="32"/>
                        </w:rPr>
                      </w:pPr>
                      <w:r w:rsidRPr="00843C3C">
                        <w:rPr>
                          <w:rFonts w:ascii="Times New Roman" w:eastAsiaTheme="minorEastAsia" w:hAnsi="Times New Roman" w:cs="Times New Roman"/>
                          <w:sz w:val="32"/>
                          <w:szCs w:val="32"/>
                        </w:rPr>
                        <w:t xml:space="preserve">Then to the </w:t>
                      </w:r>
                      <w:r w:rsidR="00BB75C2" w:rsidRPr="00843C3C">
                        <w:rPr>
                          <w:rFonts w:ascii="Times New Roman" w:eastAsiaTheme="minorEastAsia" w:hAnsi="Times New Roman" w:cs="Times New Roman" w:hint="eastAsia"/>
                          <w:sz w:val="32"/>
                          <w:szCs w:val="32"/>
                        </w:rPr>
                        <w:t>query:</w:t>
                      </w:r>
                      <w:r w:rsidR="00D0387D" w:rsidRPr="00843C3C">
                        <w:rPr>
                          <w:rFonts w:ascii="Times New Roman" w:eastAsiaTheme="minorEastAsia" w:hAnsi="Times New Roman" w:cs="Times New Roman"/>
                          <w:sz w:val="32"/>
                          <w:szCs w:val="32"/>
                        </w:rPr>
                        <w:t>Unordered pro</w:t>
                      </w:r>
                      <w:r w:rsidR="00BB75C2" w:rsidRPr="00843C3C">
                        <w:rPr>
                          <w:rFonts w:ascii="Times New Roman" w:eastAsiaTheme="minorEastAsia" w:hAnsi="Times New Roman" w:cs="Times New Roman"/>
                          <w:sz w:val="32"/>
                          <w:szCs w:val="32"/>
                        </w:rPr>
                        <w:t>duct</w:t>
                      </w:r>
                    </w:p>
                  </w:txbxContent>
                </v:textbox>
              </v:shape>
            </w:pict>
          </mc:Fallback>
        </mc:AlternateContent>
      </w:r>
      <w:r w:rsidR="00AF336A" w:rsidRPr="00AF336A">
        <w:rPr>
          <w:rFonts w:ascii="Times New Roman" w:eastAsiaTheme="minorEastAsia" w:hAnsi="Times New Roman" w:cs="Times New Roman"/>
          <w:noProof/>
          <w:sz w:val="32"/>
          <w:szCs w:val="32"/>
        </w:rPr>
        <w:drawing>
          <wp:inline distT="0" distB="0" distL="0" distR="0" wp14:anchorId="27F8ED14" wp14:editId="66B7D1E3">
            <wp:extent cx="3199450" cy="344384"/>
            <wp:effectExtent l="0" t="0" r="1270" b="0"/>
            <wp:docPr id="55865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50905" name="Picture 1"/>
                    <pic:cNvPicPr/>
                  </pic:nvPicPr>
                  <pic:blipFill>
                    <a:blip r:embed="rId108">
                      <a:extLst>
                        <a:ext uri="{28A0092B-C50C-407E-A947-70E740481C1C}">
                          <a14:useLocalDpi xmlns:a14="http://schemas.microsoft.com/office/drawing/2010/main" val="0"/>
                        </a:ext>
                      </a:extLst>
                    </a:blip>
                    <a:stretch>
                      <a:fillRect/>
                    </a:stretch>
                  </pic:blipFill>
                  <pic:spPr>
                    <a:xfrm>
                      <a:off x="0" y="0"/>
                      <a:ext cx="3480156" cy="374599"/>
                    </a:xfrm>
                    <a:prstGeom prst="rect">
                      <a:avLst/>
                    </a:prstGeom>
                  </pic:spPr>
                </pic:pic>
              </a:graphicData>
            </a:graphic>
          </wp:inline>
        </w:drawing>
      </w:r>
      <w:r w:rsidR="0060791F" w:rsidRPr="0060791F">
        <w:rPr>
          <w:rStyle w:val="Heading3Char"/>
        </w:rPr>
        <w:t>Que</w:t>
      </w:r>
      <w:r w:rsidR="0060791F">
        <w:rPr>
          <w:rStyle w:val="Heading3Char"/>
        </w:rPr>
        <w:t>r</w:t>
      </w:r>
      <w:r w:rsidR="0060791F" w:rsidRPr="0060791F">
        <w:rPr>
          <w:rStyle w:val="Heading3Char"/>
        </w:rPr>
        <w:t>y</w:t>
      </w:r>
      <w:r w:rsidR="00A81A5D">
        <w:rPr>
          <w:rStyle w:val="Heading3Char"/>
        </w:rPr>
        <w:t>:</w:t>
      </w:r>
      <w:r w:rsidR="0060791F" w:rsidRPr="0060791F">
        <w:rPr>
          <w:rStyle w:val="Heading3Char"/>
        </w:rPr>
        <w:t xml:space="preserve"> Products Never Ordered</w:t>
      </w:r>
    </w:p>
    <w:p w14:paraId="73F21447" w14:textId="4B132EAA" w:rsidR="00311546" w:rsidRDefault="00363C20">
      <w:pPr>
        <w:spacing w:after="200" w:line="276" w:lineRule="auto"/>
        <w:rPr>
          <w:rFonts w:ascii="Times New Roman" w:eastAsiaTheme="minorEastAsia" w:hAnsi="Times New Roman" w:cs="Times New Roman"/>
          <w:sz w:val="32"/>
          <w:szCs w:val="32"/>
        </w:rPr>
      </w:pPr>
      <w:r w:rsidRPr="00843C3C">
        <w:rPr>
          <w:rFonts w:ascii="Times New Roman" w:eastAsia="Yu Mincho" w:hAnsi="Times New Roman" w:cs="Times New Roman"/>
          <w:sz w:val="32"/>
          <w:szCs w:val="32"/>
          <w:lang w:eastAsia="ja-JP"/>
        </w:rPr>
        <w:t xml:space="preserve">When </w:t>
      </w:r>
      <w:r w:rsidR="001C46E4" w:rsidRPr="00843C3C">
        <w:rPr>
          <w:rFonts w:ascii="Times New Roman" w:eastAsia="Yu Mincho" w:hAnsi="Times New Roman" w:cs="Times New Roman"/>
          <w:sz w:val="32"/>
          <w:szCs w:val="32"/>
          <w:lang w:eastAsia="ja-JP"/>
        </w:rPr>
        <w:t>clicking</w:t>
      </w:r>
      <w:r w:rsidRPr="00843C3C">
        <w:rPr>
          <w:rFonts w:ascii="Times New Roman" w:eastAsia="Yu Mincho" w:hAnsi="Times New Roman" w:cs="Times New Roman"/>
          <w:sz w:val="32"/>
          <w:szCs w:val="32"/>
          <w:lang w:eastAsia="ja-JP"/>
        </w:rPr>
        <w:t xml:space="preserve"> this button, it will show </w:t>
      </w:r>
      <w:r w:rsidR="00E8612E" w:rsidRPr="00843C3C">
        <w:rPr>
          <w:rFonts w:ascii="Times New Roman" w:eastAsia="Yu Mincho" w:hAnsi="Times New Roman" w:cs="Times New Roman"/>
          <w:sz w:val="32"/>
          <w:szCs w:val="32"/>
          <w:lang w:eastAsia="ja-JP"/>
        </w:rPr>
        <w:t>records</w:t>
      </w:r>
      <w:r w:rsidR="00A32CA5" w:rsidRPr="00843C3C">
        <w:rPr>
          <w:rFonts w:ascii="Times New Roman" w:eastAsia="Yu Mincho" w:hAnsi="Times New Roman" w:cs="Times New Roman"/>
          <w:sz w:val="32"/>
          <w:szCs w:val="32"/>
          <w:lang w:eastAsia="ja-JP"/>
        </w:rPr>
        <w:t xml:space="preserve"> of </w:t>
      </w:r>
      <w:r w:rsidR="001C46E4" w:rsidRPr="00843C3C">
        <w:rPr>
          <w:rFonts w:ascii="Times New Roman" w:eastAsia="Yu Mincho" w:hAnsi="Times New Roman" w:cs="Times New Roman"/>
          <w:sz w:val="32"/>
          <w:szCs w:val="32"/>
          <w:lang w:eastAsia="ja-JP"/>
        </w:rPr>
        <w:t>products</w:t>
      </w:r>
      <w:r w:rsidR="00A32CA5" w:rsidRPr="00843C3C">
        <w:rPr>
          <w:rFonts w:ascii="Times New Roman" w:eastAsia="Yu Mincho" w:hAnsi="Times New Roman" w:cs="Times New Roman"/>
          <w:sz w:val="32"/>
          <w:szCs w:val="32"/>
          <w:lang w:eastAsia="ja-JP"/>
        </w:rPr>
        <w:t xml:space="preserve"> wh</w:t>
      </w:r>
      <w:r w:rsidR="001C46E4" w:rsidRPr="00843C3C">
        <w:rPr>
          <w:rFonts w:ascii="Times New Roman" w:eastAsia="Yu Mincho" w:hAnsi="Times New Roman" w:cs="Times New Roman"/>
          <w:sz w:val="32"/>
          <w:szCs w:val="32"/>
          <w:lang w:eastAsia="ja-JP"/>
        </w:rPr>
        <w:t>ich</w:t>
      </w:r>
      <w:r w:rsidR="00A32CA5" w:rsidRPr="00843C3C">
        <w:rPr>
          <w:rFonts w:ascii="Times New Roman" w:eastAsia="Yu Mincho" w:hAnsi="Times New Roman" w:cs="Times New Roman"/>
          <w:sz w:val="32"/>
          <w:szCs w:val="32"/>
          <w:lang w:eastAsia="ja-JP"/>
        </w:rPr>
        <w:t xml:space="preserve"> </w:t>
      </w:r>
      <w:r w:rsidR="00EF2D67" w:rsidRPr="00843C3C">
        <w:rPr>
          <w:rFonts w:ascii="Times New Roman" w:eastAsia="Yu Mincho" w:hAnsi="Times New Roman" w:cs="Times New Roman"/>
          <w:sz w:val="32"/>
          <w:szCs w:val="32"/>
          <w:lang w:eastAsia="ja-JP"/>
        </w:rPr>
        <w:t>are not</w:t>
      </w:r>
      <w:r w:rsidR="001C46E4" w:rsidRPr="00843C3C">
        <w:rPr>
          <w:rFonts w:ascii="Times New Roman" w:eastAsia="Yu Mincho" w:hAnsi="Times New Roman" w:cs="Times New Roman"/>
          <w:sz w:val="32"/>
          <w:szCs w:val="32"/>
          <w:lang w:eastAsia="ja-JP"/>
        </w:rPr>
        <w:t xml:space="preserve"> ordered</w:t>
      </w:r>
    </w:p>
    <w:p w14:paraId="23FBE5F0" w14:textId="06ED0B9A" w:rsidR="00311546" w:rsidRPr="00843C3C" w:rsidRDefault="00E23AC4">
      <w:pPr>
        <w:spacing w:after="200" w:line="276" w:lineRule="auto"/>
        <w:rPr>
          <w:rFonts w:ascii="Times New Roman" w:eastAsiaTheme="minorEastAsia" w:hAnsi="Times New Roman" w:cs="Times New Roman"/>
          <w:sz w:val="32"/>
          <w:szCs w:val="32"/>
          <w:highlight w:val="yellow"/>
        </w:rPr>
      </w:pPr>
      <w:r w:rsidRPr="00843C3C">
        <w:rPr>
          <w:rFonts w:ascii="Times New Roman" w:eastAsiaTheme="minorEastAsia" w:hAnsi="Times New Roman" w:cs="Times New Roman"/>
          <w:sz w:val="32"/>
          <w:szCs w:val="32"/>
          <w:highlight w:val="yellow"/>
        </w:rPr>
        <mc:AlternateContent>
          <mc:Choice Requires="wps">
            <w:drawing>
              <wp:anchor distT="0" distB="0" distL="114300" distR="114300" simplePos="0" relativeHeight="251658280" behindDoc="0" locked="0" layoutInCell="1" allowOverlap="1" wp14:anchorId="00B40181" wp14:editId="5038D44B">
                <wp:simplePos x="0" y="0"/>
                <wp:positionH relativeFrom="column">
                  <wp:posOffset>1985797</wp:posOffset>
                </wp:positionH>
                <wp:positionV relativeFrom="paragraph">
                  <wp:posOffset>470738</wp:posOffset>
                </wp:positionV>
                <wp:extent cx="45719" cy="228143"/>
                <wp:effectExtent l="57150" t="38100" r="50165" b="19685"/>
                <wp:wrapNone/>
                <wp:docPr id="377451052" name="Straight Arrow Connector 43"/>
                <wp:cNvGraphicFramePr/>
                <a:graphic xmlns:a="http://schemas.openxmlformats.org/drawingml/2006/main">
                  <a:graphicData uri="http://schemas.microsoft.com/office/word/2010/wordprocessingShape">
                    <wps:wsp>
                      <wps:cNvCnPr/>
                      <wps:spPr>
                        <a:xfrm flipH="1" flipV="1">
                          <a:off x="0" y="0"/>
                          <a:ext cx="45719" cy="2281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0528D" id="Straight Arrow Connector 43" o:spid="_x0000_s1026" type="#_x0000_t32" style="position:absolute;margin-left:156.35pt;margin-top:37.05pt;width:3.6pt;height:17.95pt;flip:x 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" strokecolor="black [3200]" strokeweight=".5pt">
                <v:stroke endarrow="block" joinstyle="miter"/>
              </v:shape>
            </w:pict>
          </mc:Fallback>
        </mc:AlternateContent>
      </w:r>
      <w:r w:rsidR="00D727FA" w:rsidRPr="00843C3C">
        <w:rPr>
          <w:rFonts w:ascii="Times New Roman" w:eastAsiaTheme="minorEastAsia" w:hAnsi="Times New Roman" w:cs="Times New Roman"/>
          <w:sz w:val="32"/>
          <w:szCs w:val="32"/>
          <w:highlight w:val="yellow"/>
        </w:rPr>
        <w:drawing>
          <wp:inline distT="0" distB="0" distL="0" distR="0" wp14:anchorId="45D05887" wp14:editId="052C8A37">
            <wp:extent cx="2286319" cy="504895"/>
            <wp:effectExtent l="0" t="0" r="0" b="9525"/>
            <wp:docPr id="753830230" name="Picture 1" descr="A blu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30230" name="Picture 1" descr="A blue and black text&#10;&#10;AI-generated content may be incorrect."/>
                    <pic:cNvPicPr/>
                  </pic:nvPicPr>
                  <pic:blipFill>
                    <a:blip r:embed="rId109"/>
                    <a:stretch>
                      <a:fillRect/>
                    </a:stretch>
                  </pic:blipFill>
                  <pic:spPr>
                    <a:xfrm>
                      <a:off x="0" y="0"/>
                      <a:ext cx="2286319" cy="504895"/>
                    </a:xfrm>
                    <a:prstGeom prst="rect">
                      <a:avLst/>
                    </a:prstGeom>
                  </pic:spPr>
                </pic:pic>
              </a:graphicData>
            </a:graphic>
          </wp:inline>
        </w:drawing>
      </w:r>
    </w:p>
    <w:p w14:paraId="48E4FA8F" w14:textId="72373257" w:rsidR="00311546" w:rsidRDefault="00D727FA">
      <w:pPr>
        <w:spacing w:after="200" w:line="276" w:lineRule="auto"/>
        <w:rPr>
          <w:rFonts w:ascii="Times New Roman" w:eastAsiaTheme="minorEastAsia" w:hAnsi="Times New Roman" w:cs="Times New Roman"/>
          <w:sz w:val="32"/>
          <w:szCs w:val="32"/>
        </w:rPr>
      </w:pPr>
      <w:r w:rsidRPr="00843C3C">
        <w:rPr>
          <w:rFonts w:ascii="Times New Roman" w:eastAsiaTheme="minorEastAsia" w:hAnsi="Times New Roman" w:cs="Times New Roman"/>
          <w:sz w:val="32"/>
          <w:szCs w:val="32"/>
        </w:rPr>
        <w:t xml:space="preserve">Because </w:t>
      </w:r>
      <w:r w:rsidR="00F80CBB" w:rsidRPr="00843C3C">
        <w:rPr>
          <w:rFonts w:ascii="Times New Roman" w:eastAsiaTheme="minorEastAsia" w:hAnsi="Times New Roman" w:cs="Times New Roman"/>
          <w:sz w:val="32"/>
          <w:szCs w:val="32"/>
        </w:rPr>
        <w:t>no</w:t>
      </w:r>
      <w:r w:rsidR="00C800CB" w:rsidRPr="00843C3C">
        <w:rPr>
          <w:rFonts w:ascii="Times New Roman" w:eastAsiaTheme="minorEastAsia" w:hAnsi="Times New Roman" w:cs="Times New Roman"/>
          <w:sz w:val="32"/>
          <w:szCs w:val="32"/>
        </w:rPr>
        <w:t>t have any product not be or</w:t>
      </w:r>
      <w:r w:rsidR="00CE5096" w:rsidRPr="00843C3C">
        <w:rPr>
          <w:rFonts w:ascii="Times New Roman" w:eastAsiaTheme="minorEastAsia" w:hAnsi="Times New Roman" w:cs="Times New Roman"/>
          <w:sz w:val="32"/>
          <w:szCs w:val="32"/>
        </w:rPr>
        <w:t>dered</w:t>
      </w:r>
      <w:r w:rsidR="00014F66" w:rsidRPr="00843C3C">
        <w:rPr>
          <w:rFonts w:ascii="Times New Roman" w:eastAsiaTheme="minorEastAsia" w:hAnsi="Times New Roman" w:cs="Times New Roman"/>
          <w:sz w:val="32"/>
          <w:szCs w:val="32"/>
        </w:rPr>
        <w:t xml:space="preserve">, therefore it </w:t>
      </w:r>
      <w:r w:rsidR="00DB0200" w:rsidRPr="00843C3C">
        <w:rPr>
          <w:rFonts w:ascii="Times New Roman" w:eastAsiaTheme="minorEastAsia" w:hAnsi="Times New Roman" w:cs="Times New Roman"/>
          <w:sz w:val="32"/>
          <w:szCs w:val="32"/>
        </w:rPr>
        <w:t>shows</w:t>
      </w:r>
      <w:r w:rsidR="00014F66" w:rsidRPr="00843C3C">
        <w:rPr>
          <w:rFonts w:ascii="Times New Roman" w:eastAsiaTheme="minorEastAsia" w:hAnsi="Times New Roman" w:cs="Times New Roman"/>
          <w:sz w:val="32"/>
          <w:szCs w:val="32"/>
        </w:rPr>
        <w:t xml:space="preserve"> </w:t>
      </w:r>
      <w:r w:rsidR="00DB0200" w:rsidRPr="00843C3C">
        <w:rPr>
          <w:rFonts w:ascii="Times New Roman" w:eastAsiaTheme="minorEastAsia" w:hAnsi="Times New Roman" w:cs="Times New Roman"/>
          <w:sz w:val="32"/>
          <w:szCs w:val="32"/>
        </w:rPr>
        <w:t>a null</w:t>
      </w:r>
      <w:r w:rsidR="00014F66" w:rsidRPr="00843C3C">
        <w:rPr>
          <w:rFonts w:ascii="Times New Roman" w:eastAsiaTheme="minorEastAsia" w:hAnsi="Times New Roman" w:cs="Times New Roman"/>
          <w:sz w:val="32"/>
          <w:szCs w:val="32"/>
        </w:rPr>
        <w:t xml:space="preserve"> re</w:t>
      </w:r>
      <w:r w:rsidR="00DB0200" w:rsidRPr="00843C3C">
        <w:rPr>
          <w:rFonts w:ascii="Times New Roman" w:eastAsiaTheme="minorEastAsia" w:hAnsi="Times New Roman" w:cs="Times New Roman"/>
          <w:sz w:val="32"/>
          <w:szCs w:val="32"/>
        </w:rPr>
        <w:t>sult</w:t>
      </w:r>
    </w:p>
    <w:p w14:paraId="742C3BAA" w14:textId="47A1FBC2" w:rsidR="1BB722F9" w:rsidRPr="00F73BB4" w:rsidRDefault="000777C7" w:rsidP="1BB722F9">
      <w:pPr>
        <w:spacing w:after="200" w:line="276" w:lineRule="auto"/>
        <w:rPr>
          <w:rFonts w:ascii="Times New Roman" w:eastAsiaTheme="minorEastAsia" w:hAnsi="Times New Roman" w:cs="Times New Roman"/>
          <w:sz w:val="32"/>
          <w:szCs w:val="32"/>
        </w:rPr>
      </w:pPr>
      <w:r>
        <w:rPr>
          <w:rFonts w:ascii="Times New Roman" w:eastAsiaTheme="minorEastAsia" w:hAnsi="Times New Roman" w:cs="Times New Roman"/>
          <w:noProof/>
          <w:sz w:val="32"/>
          <w:szCs w:val="32"/>
        </w:rPr>
        <mc:AlternateContent>
          <mc:Choice Requires="wps">
            <w:drawing>
              <wp:anchor distT="0" distB="0" distL="114300" distR="114300" simplePos="0" relativeHeight="251658281" behindDoc="0" locked="0" layoutInCell="1" allowOverlap="1" wp14:anchorId="7C85FE64" wp14:editId="2872D0EB">
                <wp:simplePos x="0" y="0"/>
                <wp:positionH relativeFrom="column">
                  <wp:posOffset>54330</wp:posOffset>
                </wp:positionH>
                <wp:positionV relativeFrom="paragraph">
                  <wp:posOffset>695325</wp:posOffset>
                </wp:positionV>
                <wp:extent cx="5881370" cy="629108"/>
                <wp:effectExtent l="0" t="0" r="24130" b="19050"/>
                <wp:wrapNone/>
                <wp:docPr id="663546412" name="Text Box 48"/>
                <wp:cNvGraphicFramePr/>
                <a:graphic xmlns:a="http://schemas.openxmlformats.org/drawingml/2006/main">
                  <a:graphicData uri="http://schemas.microsoft.com/office/word/2010/wordprocessingShape">
                    <wps:wsp>
                      <wps:cNvSpPr txBox="1"/>
                      <wps:spPr>
                        <a:xfrm>
                          <a:off x="0" y="0"/>
                          <a:ext cx="5881370" cy="629108"/>
                        </a:xfrm>
                        <a:prstGeom prst="rect">
                          <a:avLst/>
                        </a:prstGeom>
                        <a:solidFill>
                          <a:schemeClr val="lt1"/>
                        </a:solidFill>
                        <a:ln w="6350">
                          <a:solidFill>
                            <a:prstClr val="black"/>
                          </a:solidFill>
                        </a:ln>
                      </wps:spPr>
                      <wps:txbx>
                        <w:txbxContent>
                          <w:p w14:paraId="0FD39F7F" w14:textId="7588D466" w:rsidR="00160C68" w:rsidRPr="00E73296" w:rsidRDefault="0051374C">
                            <w:pPr>
                              <w:rPr>
                                <w:rFonts w:ascii="Times New Roman" w:hAnsi="Times New Roman" w:cs="Times New Roman"/>
                                <w:sz w:val="32"/>
                                <w:szCs w:val="32"/>
                              </w:rPr>
                            </w:pPr>
                            <w:r w:rsidRPr="00843C3C">
                              <w:rPr>
                                <w:rFonts w:ascii="Times New Roman" w:hAnsi="Times New Roman" w:cs="Times New Roman"/>
                                <w:sz w:val="32"/>
                                <w:szCs w:val="32"/>
                              </w:rPr>
                              <w:t xml:space="preserve">This SQL </w:t>
                            </w:r>
                            <w:r w:rsidR="00C36CAB" w:rsidRPr="00843C3C">
                              <w:rPr>
                                <w:rFonts w:ascii="Times New Roman" w:hAnsi="Times New Roman" w:cs="Times New Roman"/>
                                <w:sz w:val="32"/>
                                <w:szCs w:val="32"/>
                              </w:rPr>
                              <w:t xml:space="preserve">find </w:t>
                            </w:r>
                            <w:r w:rsidR="000777C7" w:rsidRPr="00843C3C">
                              <w:rPr>
                                <w:rFonts w:ascii="Times New Roman" w:hAnsi="Times New Roman" w:cs="Times New Roman"/>
                                <w:sz w:val="32"/>
                                <w:szCs w:val="32"/>
                              </w:rPr>
                              <w:t>P</w:t>
                            </w:r>
                            <w:r w:rsidR="0093716F" w:rsidRPr="00843C3C">
                              <w:rPr>
                                <w:rFonts w:ascii="Times New Roman" w:hAnsi="Times New Roman" w:cs="Times New Roman"/>
                                <w:sz w:val="32"/>
                                <w:szCs w:val="32"/>
                              </w:rPr>
                              <w:t>roduct_</w:t>
                            </w:r>
                            <w:r w:rsidR="000777C7" w:rsidRPr="00843C3C">
                              <w:rPr>
                                <w:rFonts w:ascii="Times New Roman" w:hAnsi="Times New Roman" w:cs="Times New Roman"/>
                                <w:sz w:val="32"/>
                                <w:szCs w:val="32"/>
                              </w:rPr>
                              <w:t>ID</w:t>
                            </w:r>
                            <w:r w:rsidR="0093716F" w:rsidRPr="00843C3C">
                              <w:rPr>
                                <w:rFonts w:ascii="Times New Roman" w:hAnsi="Times New Roman" w:cs="Times New Roman"/>
                                <w:sz w:val="32"/>
                                <w:szCs w:val="32"/>
                              </w:rPr>
                              <w:t xml:space="preserve"> in table order</w:t>
                            </w:r>
                            <w:r w:rsidR="00AB44F7" w:rsidRPr="00843C3C">
                              <w:rPr>
                                <w:rFonts w:ascii="Times New Roman" w:hAnsi="Times New Roman" w:cs="Times New Roman"/>
                                <w:sz w:val="32"/>
                                <w:szCs w:val="32"/>
                              </w:rPr>
                              <w:t xml:space="preserve"> </w:t>
                            </w:r>
                            <w:r w:rsidR="00AB2CA7" w:rsidRPr="00843C3C">
                              <w:rPr>
                                <w:rFonts w:ascii="Times New Roman" w:hAnsi="Times New Roman" w:cs="Times New Roman"/>
                                <w:sz w:val="32"/>
                                <w:szCs w:val="32"/>
                              </w:rPr>
                              <w:t>is null</w:t>
                            </w:r>
                            <w:r w:rsidR="00B64BAB" w:rsidRPr="00843C3C">
                              <w:rPr>
                                <w:rFonts w:ascii="Times New Roman" w:hAnsi="Times New Roman" w:cs="Times New Roman"/>
                                <w:sz w:val="32"/>
                                <w:szCs w:val="32"/>
                              </w:rPr>
                              <w:t xml:space="preserve"> or not null, to find </w:t>
                            </w:r>
                            <w:r w:rsidR="000777C7" w:rsidRPr="00843C3C">
                              <w:rPr>
                                <w:rFonts w:ascii="Times New Roman" w:eastAsia="Yu Mincho" w:hAnsi="Times New Roman" w:cs="Times New Roman"/>
                                <w:sz w:val="32"/>
                                <w:szCs w:val="32"/>
                                <w:lang w:eastAsia="ja-JP"/>
                              </w:rPr>
                              <w:t>products which are not ordered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85FE64" id="Text Box 48" o:spid="_x0000_s1073" type="#_x0000_t202" style="position:absolute;margin-left:4.3pt;margin-top:54.75pt;width:463.1pt;height:49.55pt;z-index:251658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" fillcolor="white [3201]" strokeweight=".5pt">
                <v:textbox>
                  <w:txbxContent>
                    <w:p w14:paraId="0FD39F7F" w14:textId="7588D466" w:rsidR="00160C68" w:rsidRPr="00E73296" w:rsidRDefault="0051374C">
                      <w:pPr>
                        <w:rPr>
                          <w:rFonts w:ascii="Times New Roman" w:hAnsi="Times New Roman" w:cs="Times New Roman"/>
                          <w:sz w:val="32"/>
                          <w:szCs w:val="32"/>
                        </w:rPr>
                      </w:pPr>
                      <w:r w:rsidRPr="00843C3C">
                        <w:rPr>
                          <w:rFonts w:ascii="Times New Roman" w:hAnsi="Times New Roman" w:cs="Times New Roman"/>
                          <w:sz w:val="32"/>
                          <w:szCs w:val="32"/>
                        </w:rPr>
                        <w:t xml:space="preserve">This SQL </w:t>
                      </w:r>
                      <w:r w:rsidR="00C36CAB" w:rsidRPr="00843C3C">
                        <w:rPr>
                          <w:rFonts w:ascii="Times New Roman" w:hAnsi="Times New Roman" w:cs="Times New Roman"/>
                          <w:sz w:val="32"/>
                          <w:szCs w:val="32"/>
                        </w:rPr>
                        <w:t xml:space="preserve">find </w:t>
                      </w:r>
                      <w:r w:rsidR="000777C7" w:rsidRPr="00843C3C">
                        <w:rPr>
                          <w:rFonts w:ascii="Times New Roman" w:hAnsi="Times New Roman" w:cs="Times New Roman"/>
                          <w:sz w:val="32"/>
                          <w:szCs w:val="32"/>
                        </w:rPr>
                        <w:t>P</w:t>
                      </w:r>
                      <w:r w:rsidR="0093716F" w:rsidRPr="00843C3C">
                        <w:rPr>
                          <w:rFonts w:ascii="Times New Roman" w:hAnsi="Times New Roman" w:cs="Times New Roman"/>
                          <w:sz w:val="32"/>
                          <w:szCs w:val="32"/>
                        </w:rPr>
                        <w:t>roduct_</w:t>
                      </w:r>
                      <w:r w:rsidR="000777C7" w:rsidRPr="00843C3C">
                        <w:rPr>
                          <w:rFonts w:ascii="Times New Roman" w:hAnsi="Times New Roman" w:cs="Times New Roman"/>
                          <w:sz w:val="32"/>
                          <w:szCs w:val="32"/>
                        </w:rPr>
                        <w:t>ID</w:t>
                      </w:r>
                      <w:r w:rsidR="0093716F" w:rsidRPr="00843C3C">
                        <w:rPr>
                          <w:rFonts w:ascii="Times New Roman" w:hAnsi="Times New Roman" w:cs="Times New Roman"/>
                          <w:sz w:val="32"/>
                          <w:szCs w:val="32"/>
                        </w:rPr>
                        <w:t xml:space="preserve"> in table order</w:t>
                      </w:r>
                      <w:r w:rsidR="00AB44F7" w:rsidRPr="00843C3C">
                        <w:rPr>
                          <w:rFonts w:ascii="Times New Roman" w:hAnsi="Times New Roman" w:cs="Times New Roman"/>
                          <w:sz w:val="32"/>
                          <w:szCs w:val="32"/>
                        </w:rPr>
                        <w:t xml:space="preserve"> </w:t>
                      </w:r>
                      <w:r w:rsidR="00AB2CA7" w:rsidRPr="00843C3C">
                        <w:rPr>
                          <w:rFonts w:ascii="Times New Roman" w:hAnsi="Times New Roman" w:cs="Times New Roman"/>
                          <w:sz w:val="32"/>
                          <w:szCs w:val="32"/>
                        </w:rPr>
                        <w:t>is null</w:t>
                      </w:r>
                      <w:r w:rsidR="00B64BAB" w:rsidRPr="00843C3C">
                        <w:rPr>
                          <w:rFonts w:ascii="Times New Roman" w:hAnsi="Times New Roman" w:cs="Times New Roman"/>
                          <w:sz w:val="32"/>
                          <w:szCs w:val="32"/>
                        </w:rPr>
                        <w:t xml:space="preserve"> or not null, to find </w:t>
                      </w:r>
                      <w:r w:rsidR="000777C7" w:rsidRPr="00843C3C">
                        <w:rPr>
                          <w:rFonts w:ascii="Times New Roman" w:eastAsia="Yu Mincho" w:hAnsi="Times New Roman" w:cs="Times New Roman"/>
                          <w:sz w:val="32"/>
                          <w:szCs w:val="32"/>
                          <w:lang w:eastAsia="ja-JP"/>
                        </w:rPr>
                        <w:t>products which are not ordered</w:t>
                      </w:r>
                    </w:p>
                  </w:txbxContent>
                </v:textbox>
              </v:shape>
            </w:pict>
          </mc:Fallback>
        </mc:AlternateContent>
      </w:r>
      <w:r>
        <w:rPr>
          <w:rFonts w:ascii="Times New Roman" w:eastAsiaTheme="minorEastAsia" w:hAnsi="Times New Roman" w:cs="Times New Roman"/>
          <w:noProof/>
          <w:sz w:val="32"/>
          <w:szCs w:val="32"/>
        </w:rPr>
        <mc:AlternateContent>
          <mc:Choice Requires="wps">
            <w:drawing>
              <wp:anchor distT="0" distB="0" distL="114300" distR="114300" simplePos="0" relativeHeight="251658282" behindDoc="0" locked="0" layoutInCell="1" allowOverlap="1" wp14:anchorId="4DCCEB2A" wp14:editId="471D7CA7">
                <wp:simplePos x="0" y="0"/>
                <wp:positionH relativeFrom="column">
                  <wp:posOffset>2462885</wp:posOffset>
                </wp:positionH>
                <wp:positionV relativeFrom="paragraph">
                  <wp:posOffset>452247</wp:posOffset>
                </wp:positionV>
                <wp:extent cx="45719" cy="228143"/>
                <wp:effectExtent l="57150" t="38100" r="50165" b="19685"/>
                <wp:wrapNone/>
                <wp:docPr id="1785981116" name="Straight Arrow Connector 43"/>
                <wp:cNvGraphicFramePr/>
                <a:graphic xmlns:a="http://schemas.openxmlformats.org/drawingml/2006/main">
                  <a:graphicData uri="http://schemas.microsoft.com/office/word/2010/wordprocessingShape">
                    <wps:wsp>
                      <wps:cNvCnPr/>
                      <wps:spPr>
                        <a:xfrm flipH="1" flipV="1">
                          <a:off x="0" y="0"/>
                          <a:ext cx="45719" cy="2281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BD694" id="Straight Arrow Connector 43" o:spid="_x0000_s1026" type="#_x0000_t32" style="position:absolute;margin-left:193.95pt;margin-top:35.6pt;width:3.6pt;height:17.95pt;flip:x 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" strokecolor="black [3200]" strokeweight=".5pt">
                <v:stroke endarrow="block" joinstyle="miter"/>
              </v:shape>
            </w:pict>
          </mc:Fallback>
        </mc:AlternateContent>
      </w:r>
      <w:r w:rsidR="00EF2D67" w:rsidRPr="00EF2D67">
        <w:rPr>
          <w:rFonts w:ascii="Times New Roman" w:eastAsiaTheme="minorEastAsia" w:hAnsi="Times New Roman" w:cs="Times New Roman"/>
          <w:noProof/>
          <w:sz w:val="32"/>
          <w:szCs w:val="32"/>
        </w:rPr>
        <w:drawing>
          <wp:inline distT="0" distB="0" distL="0" distR="0" wp14:anchorId="352D2D22" wp14:editId="030DFED8">
            <wp:extent cx="6645910" cy="629285"/>
            <wp:effectExtent l="0" t="0" r="2540" b="0"/>
            <wp:docPr id="146646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60264" name=""/>
                    <pic:cNvPicPr/>
                  </pic:nvPicPr>
                  <pic:blipFill>
                    <a:blip r:embed="rId110"/>
                    <a:stretch>
                      <a:fillRect/>
                    </a:stretch>
                  </pic:blipFill>
                  <pic:spPr>
                    <a:xfrm>
                      <a:off x="0" y="0"/>
                      <a:ext cx="6645910" cy="629285"/>
                    </a:xfrm>
                    <a:prstGeom prst="rect">
                      <a:avLst/>
                    </a:prstGeom>
                  </pic:spPr>
                </pic:pic>
              </a:graphicData>
            </a:graphic>
          </wp:inline>
        </w:drawing>
      </w:r>
    </w:p>
    <w:p w14:paraId="7712AD6B" w14:textId="77777777" w:rsidR="003C3E70" w:rsidRDefault="003C3E70" w:rsidP="1BB722F9">
      <w:pPr>
        <w:spacing w:after="200" w:line="276" w:lineRule="auto"/>
        <w:rPr>
          <w:rFonts w:ascii="Times New Roman" w:eastAsiaTheme="minorEastAsia" w:hAnsi="Times New Roman" w:cs="Times New Roman"/>
          <w:sz w:val="36"/>
          <w:szCs w:val="36"/>
        </w:rPr>
      </w:pPr>
    </w:p>
    <w:p w14:paraId="22B473C2" w14:textId="4C7D6A16" w:rsidR="003C3E70" w:rsidRDefault="003C3E70" w:rsidP="1BB722F9">
      <w:pPr>
        <w:spacing w:after="200" w:line="276" w:lineRule="auto"/>
        <w:rPr>
          <w:rFonts w:ascii="Times New Roman" w:eastAsiaTheme="minorEastAsia" w:hAnsi="Times New Roman" w:cs="Times New Roman"/>
          <w:sz w:val="36"/>
          <w:szCs w:val="36"/>
        </w:rPr>
      </w:pPr>
      <w:r>
        <w:rPr>
          <w:rFonts w:ascii="Times New Roman" w:eastAsiaTheme="minorEastAsia" w:hAnsi="Times New Roman" w:cs="Times New Roman"/>
          <w:noProof/>
          <w:sz w:val="32"/>
          <w:szCs w:val="32"/>
        </w:rPr>
        <mc:AlternateContent>
          <mc:Choice Requires="wps">
            <w:drawing>
              <wp:anchor distT="0" distB="0" distL="114300" distR="114300" simplePos="0" relativeHeight="251658284" behindDoc="0" locked="0" layoutInCell="1" allowOverlap="1" wp14:anchorId="637C1ED1" wp14:editId="6A7212AF">
                <wp:simplePos x="0" y="0"/>
                <wp:positionH relativeFrom="margin">
                  <wp:posOffset>-194219</wp:posOffset>
                </wp:positionH>
                <wp:positionV relativeFrom="paragraph">
                  <wp:posOffset>262799</wp:posOffset>
                </wp:positionV>
                <wp:extent cx="6254115" cy="1228725"/>
                <wp:effectExtent l="0" t="0" r="13335" b="28575"/>
                <wp:wrapNone/>
                <wp:docPr id="1207876040" name="Text Box 49"/>
                <wp:cNvGraphicFramePr/>
                <a:graphic xmlns:a="http://schemas.openxmlformats.org/drawingml/2006/main">
                  <a:graphicData uri="http://schemas.microsoft.com/office/word/2010/wordprocessingShape">
                    <wps:wsp>
                      <wps:cNvSpPr txBox="1"/>
                      <wps:spPr>
                        <a:xfrm>
                          <a:off x="0" y="0"/>
                          <a:ext cx="6254115" cy="1228725"/>
                        </a:xfrm>
                        <a:prstGeom prst="rect">
                          <a:avLst/>
                        </a:prstGeom>
                        <a:solidFill>
                          <a:schemeClr val="lt1"/>
                        </a:solidFill>
                        <a:ln w="6350">
                          <a:solidFill>
                            <a:prstClr val="black"/>
                          </a:solidFill>
                        </a:ln>
                      </wps:spPr>
                      <wps:txbx>
                        <w:txbxContent>
                          <w:p w14:paraId="687F99BD" w14:textId="77777777" w:rsidR="003C1939" w:rsidRDefault="00F73BB4" w:rsidP="00F73BB4">
                            <w:pPr>
                              <w:rPr>
                                <w:rFonts w:ascii="Times New Roman" w:eastAsiaTheme="minorEastAsia" w:hAnsi="Times New Roman" w:cs="Times New Roman"/>
                                <w:sz w:val="60"/>
                                <w:szCs w:val="60"/>
                              </w:rPr>
                            </w:pPr>
                            <w:r w:rsidRPr="00F73BB4">
                              <w:rPr>
                                <w:rFonts w:ascii="Times New Roman" w:eastAsiaTheme="minorEastAsia" w:hAnsi="Times New Roman" w:cs="Times New Roman"/>
                                <w:sz w:val="60"/>
                                <w:szCs w:val="60"/>
                              </w:rPr>
                              <w:t xml:space="preserve">Then to the query: </w:t>
                            </w:r>
                          </w:p>
                          <w:p w14:paraId="2C441C4B" w14:textId="6C1DDC01" w:rsidR="00F73BB4" w:rsidRPr="006A0332" w:rsidRDefault="003C1939" w:rsidP="00F73BB4">
                            <w:pPr>
                              <w:rPr>
                                <w:rFonts w:ascii="Times New Roman" w:eastAsiaTheme="minorEastAsia" w:hAnsi="Times New Roman" w:cs="Times New Roman"/>
                                <w:b/>
                                <w:sz w:val="60"/>
                                <w:szCs w:val="60"/>
                              </w:rPr>
                            </w:pPr>
                            <w:r w:rsidRPr="006A0332">
                              <w:rPr>
                                <w:rFonts w:ascii="Times New Roman" w:eastAsiaTheme="minorEastAsia" w:hAnsi="Times New Roman" w:cs="Times New Roman"/>
                                <w:b/>
                                <w:sz w:val="60"/>
                                <w:szCs w:val="60"/>
                              </w:rPr>
                              <w:t>Expensive Product in each Categ</w:t>
                            </w:r>
                            <w:r w:rsidRPr="006A0332">
                              <w:rPr>
                                <w:rFonts w:ascii="Times New Roman" w:eastAsiaTheme="minorEastAsia" w:hAnsi="Times New Roman" w:cs="Times New Roman" w:hint="eastAsia"/>
                                <w:b/>
                                <w:sz w:val="60"/>
                                <w:szCs w:val="60"/>
                              </w:rPr>
                              <w:t>or</w:t>
                            </w:r>
                            <w:r w:rsidRPr="006A0332">
                              <w:rPr>
                                <w:rFonts w:ascii="Times New Roman" w:eastAsiaTheme="minorEastAsia" w:hAnsi="Times New Roman" w:cs="Times New Roman"/>
                                <w:b/>
                                <w:sz w:val="60"/>
                                <w:szCs w:val="60"/>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C1ED1" id="_x0000_s1074" type="#_x0000_t202" style="position:absolute;margin-left:-15.3pt;margin-top:20.7pt;width:492.45pt;height:96.75pt;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" fillcolor="white [3201]" strokeweight=".5pt">
                <v:textbox>
                  <w:txbxContent>
                    <w:p w14:paraId="687F99BD" w14:textId="77777777" w:rsidR="003C1939" w:rsidRDefault="00F73BB4" w:rsidP="00F73BB4">
                      <w:pPr>
                        <w:rPr>
                          <w:rFonts w:ascii="Times New Roman" w:eastAsiaTheme="minorEastAsia" w:hAnsi="Times New Roman" w:cs="Times New Roman"/>
                          <w:sz w:val="60"/>
                          <w:szCs w:val="60"/>
                        </w:rPr>
                      </w:pPr>
                      <w:r w:rsidRPr="00F73BB4">
                        <w:rPr>
                          <w:rFonts w:ascii="Times New Roman" w:eastAsiaTheme="minorEastAsia" w:hAnsi="Times New Roman" w:cs="Times New Roman"/>
                          <w:sz w:val="60"/>
                          <w:szCs w:val="60"/>
                        </w:rPr>
                        <w:t xml:space="preserve">Then to the query: </w:t>
                      </w:r>
                    </w:p>
                    <w:p w14:paraId="2C441C4B" w14:textId="6C1DDC01" w:rsidR="00F73BB4" w:rsidRPr="006A0332" w:rsidRDefault="003C1939" w:rsidP="00F73BB4">
                      <w:pPr>
                        <w:rPr>
                          <w:rFonts w:ascii="Times New Roman" w:eastAsiaTheme="minorEastAsia" w:hAnsi="Times New Roman" w:cs="Times New Roman"/>
                          <w:b/>
                          <w:sz w:val="60"/>
                          <w:szCs w:val="60"/>
                        </w:rPr>
                      </w:pPr>
                      <w:r w:rsidRPr="006A0332">
                        <w:rPr>
                          <w:rFonts w:ascii="Times New Roman" w:eastAsiaTheme="minorEastAsia" w:hAnsi="Times New Roman" w:cs="Times New Roman"/>
                          <w:b/>
                          <w:sz w:val="60"/>
                          <w:szCs w:val="60"/>
                        </w:rPr>
                        <w:t>Expensive Product in each Categ</w:t>
                      </w:r>
                      <w:r w:rsidRPr="006A0332">
                        <w:rPr>
                          <w:rFonts w:ascii="Times New Roman" w:eastAsiaTheme="minorEastAsia" w:hAnsi="Times New Roman" w:cs="Times New Roman" w:hint="eastAsia"/>
                          <w:b/>
                          <w:sz w:val="60"/>
                          <w:szCs w:val="60"/>
                        </w:rPr>
                        <w:t>or</w:t>
                      </w:r>
                      <w:r w:rsidRPr="006A0332">
                        <w:rPr>
                          <w:rFonts w:ascii="Times New Roman" w:eastAsiaTheme="minorEastAsia" w:hAnsi="Times New Roman" w:cs="Times New Roman"/>
                          <w:b/>
                          <w:sz w:val="60"/>
                          <w:szCs w:val="60"/>
                        </w:rPr>
                        <w:t>y</w:t>
                      </w:r>
                    </w:p>
                  </w:txbxContent>
                </v:textbox>
                <w10:wrap anchorx="margin"/>
              </v:shape>
            </w:pict>
          </mc:Fallback>
        </mc:AlternateContent>
      </w:r>
    </w:p>
    <w:p w14:paraId="7492A2E4" w14:textId="19BC7E71" w:rsidR="003C3E70" w:rsidRDefault="003C3E70" w:rsidP="1BB722F9">
      <w:pPr>
        <w:spacing w:after="200" w:line="276" w:lineRule="auto"/>
        <w:rPr>
          <w:rFonts w:ascii="Times New Roman" w:eastAsiaTheme="minorEastAsia" w:hAnsi="Times New Roman" w:cs="Times New Roman"/>
          <w:sz w:val="36"/>
          <w:szCs w:val="36"/>
        </w:rPr>
      </w:pPr>
    </w:p>
    <w:p w14:paraId="238A076E" w14:textId="64E14C41" w:rsidR="003C3E70" w:rsidRDefault="003C3E70" w:rsidP="1BB722F9">
      <w:pPr>
        <w:spacing w:after="200" w:line="276" w:lineRule="auto"/>
        <w:rPr>
          <w:rFonts w:ascii="Times New Roman" w:eastAsiaTheme="minorEastAsia" w:hAnsi="Times New Roman" w:cs="Times New Roman"/>
          <w:sz w:val="36"/>
          <w:szCs w:val="36"/>
        </w:rPr>
      </w:pPr>
    </w:p>
    <w:p w14:paraId="534474F3" w14:textId="5A15F612" w:rsidR="003C3E70" w:rsidRDefault="003C3E70" w:rsidP="1BB722F9">
      <w:pPr>
        <w:spacing w:after="200" w:line="276" w:lineRule="auto"/>
        <w:rPr>
          <w:rFonts w:ascii="Times New Roman" w:eastAsiaTheme="minorEastAsia" w:hAnsi="Times New Roman" w:cs="Times New Roman"/>
          <w:sz w:val="36"/>
          <w:szCs w:val="36"/>
        </w:rPr>
      </w:pPr>
    </w:p>
    <w:p w14:paraId="5953E9F3" w14:textId="7EEA43BB" w:rsidR="006A0332" w:rsidRDefault="00BC05CE" w:rsidP="003C3E70">
      <w:pPr>
        <w:spacing w:after="200" w:line="276" w:lineRule="auto"/>
        <w:rPr>
          <w:rFonts w:ascii="Times New Roman" w:eastAsiaTheme="minorEastAsia" w:hAnsi="Times New Roman" w:cs="Times New Roman"/>
          <w:sz w:val="36"/>
          <w:szCs w:val="36"/>
        </w:rPr>
      </w:pPr>
      <w:r>
        <w:rPr>
          <w:rFonts w:ascii="Times New Roman" w:eastAsiaTheme="minorEastAsia" w:hAnsi="Times New Roman" w:cs="Times New Roman"/>
          <w:noProof/>
          <w:sz w:val="32"/>
          <w:szCs w:val="32"/>
        </w:rPr>
        <w:lastRenderedPageBreak/>
        <w:drawing>
          <wp:inline distT="0" distB="0" distL="0" distR="0" wp14:anchorId="166DDAE4" wp14:editId="3C9E3561">
            <wp:extent cx="5617029" cy="3379019"/>
            <wp:effectExtent l="0" t="0" r="0" b="0"/>
            <wp:docPr id="108506980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69808" name="Picture 5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25071" cy="3383857"/>
                    </a:xfrm>
                    <a:prstGeom prst="rect">
                      <a:avLst/>
                    </a:prstGeom>
                  </pic:spPr>
                </pic:pic>
              </a:graphicData>
            </a:graphic>
          </wp:inline>
        </w:drawing>
      </w:r>
    </w:p>
    <w:p w14:paraId="359427D6" w14:textId="008AE525" w:rsidR="00DF31E4" w:rsidRDefault="00DF31E4" w:rsidP="00DF31E4">
      <w:pPr>
        <w:spacing w:after="200" w:line="276" w:lineRule="auto"/>
        <w:jc w:val="center"/>
        <w:rPr>
          <w:rStyle w:val="Heading3Char"/>
        </w:rPr>
      </w:pPr>
    </w:p>
    <w:p w14:paraId="3A1DB0DF" w14:textId="2F46D8DB" w:rsidR="00786E75" w:rsidRPr="006154B4" w:rsidRDefault="00DF31E4" w:rsidP="00DF31E4">
      <w:pPr>
        <w:spacing w:after="200" w:line="276" w:lineRule="auto"/>
        <w:jc w:val="center"/>
        <w:rPr>
          <w:rStyle w:val="Heading3Char"/>
        </w:rPr>
      </w:pPr>
      <w:r>
        <w:rPr>
          <w:rFonts w:ascii="Times New Roman" w:hAnsi="Times New Roman" w:cs="Times New Roman"/>
          <w:noProof/>
          <w:sz w:val="36"/>
          <w:szCs w:val="36"/>
        </w:rPr>
        <mc:AlternateContent>
          <mc:Choice Requires="wps">
            <w:drawing>
              <wp:anchor distT="0" distB="0" distL="114300" distR="114300" simplePos="0" relativeHeight="251658285" behindDoc="0" locked="0" layoutInCell="1" allowOverlap="1" wp14:anchorId="5728701F" wp14:editId="26F48F29">
                <wp:simplePos x="0" y="0"/>
                <wp:positionH relativeFrom="margin">
                  <wp:posOffset>41564</wp:posOffset>
                </wp:positionH>
                <wp:positionV relativeFrom="paragraph">
                  <wp:posOffset>349826</wp:posOffset>
                </wp:positionV>
                <wp:extent cx="914400" cy="347081"/>
                <wp:effectExtent l="0" t="38100" r="57150" b="34290"/>
                <wp:wrapNone/>
                <wp:docPr id="1865526305" name="Straight Arrow Connector 50"/>
                <wp:cNvGraphicFramePr/>
                <a:graphic xmlns:a="http://schemas.openxmlformats.org/drawingml/2006/main">
                  <a:graphicData uri="http://schemas.microsoft.com/office/word/2010/wordprocessingShape">
                    <wps:wsp>
                      <wps:cNvCnPr/>
                      <wps:spPr>
                        <a:xfrm flipV="1">
                          <a:off x="0" y="0"/>
                          <a:ext cx="914400" cy="3470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83050" id="Straight Arrow Connector 50" o:spid="_x0000_s1026" type="#_x0000_t32" style="position:absolute;margin-left:3.25pt;margin-top:27.55pt;width:1in;height:27.35pt;flip:y;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" strokecolor="black [3200]" strokeweight=".5pt">
                <v:stroke endarrow="block" joinstyle="miter"/>
                <w10:wrap anchorx="margin"/>
              </v:shape>
            </w:pict>
          </mc:Fallback>
        </mc:AlternateContent>
      </w:r>
      <w:r w:rsidRPr="00DF31E4">
        <w:rPr>
          <w:rStyle w:val="Heading3Char"/>
          <w:noProof/>
        </w:rPr>
        <mc:AlternateContent>
          <mc:Choice Requires="wps">
            <w:drawing>
              <wp:anchor distT="45720" distB="45720" distL="114300" distR="114300" simplePos="0" relativeHeight="251658421" behindDoc="0" locked="0" layoutInCell="1" allowOverlap="1" wp14:anchorId="4B5A2385" wp14:editId="7A71FD96">
                <wp:simplePos x="0" y="0"/>
                <wp:positionH relativeFrom="margin">
                  <wp:align>left</wp:align>
                </wp:positionH>
                <wp:positionV relativeFrom="paragraph">
                  <wp:posOffset>575310</wp:posOffset>
                </wp:positionV>
                <wp:extent cx="2303780" cy="308610"/>
                <wp:effectExtent l="0" t="0" r="20320" b="1524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780" cy="308610"/>
                        </a:xfrm>
                        <a:prstGeom prst="rect">
                          <a:avLst/>
                        </a:prstGeom>
                        <a:solidFill>
                          <a:srgbClr val="FFFFFF"/>
                        </a:solidFill>
                        <a:ln w="9525">
                          <a:solidFill>
                            <a:srgbClr val="000000"/>
                          </a:solidFill>
                          <a:miter lim="800000"/>
                          <a:headEnd/>
                          <a:tailEnd/>
                        </a:ln>
                      </wps:spPr>
                      <wps:txbx>
                        <w:txbxContent>
                          <w:p w14:paraId="1DF113C0" w14:textId="75933DC9" w:rsidR="00DF31E4" w:rsidRPr="00DF31E4" w:rsidRDefault="00DF31E4">
                            <w:pPr>
                              <w:rPr>
                                <w:rFonts w:ascii="Times New Roman" w:eastAsiaTheme="minorEastAsia" w:hAnsi="Times New Roman" w:cs="Times New Roman"/>
                                <w:sz w:val="32"/>
                                <w:szCs w:val="32"/>
                              </w:rPr>
                            </w:pPr>
                            <w:r w:rsidRPr="004C45B2">
                              <w:rPr>
                                <w:rFonts w:ascii="Times New Roman" w:eastAsiaTheme="minorEastAsia" w:hAnsi="Times New Roman" w:cs="Times New Roman"/>
                                <w:sz w:val="32"/>
                                <w:szCs w:val="32"/>
                                <w:highlight w:val="yellow"/>
                              </w:rPr>
                              <w:t>When click this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A2385" id="_x0000_s1075" type="#_x0000_t202" style="position:absolute;left:0;text-align:left;margin-left:0;margin-top:45.3pt;width:181.4pt;height:24.3pt;z-index:25165842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">
                <v:textbox>
                  <w:txbxContent>
                    <w:p w14:paraId="1DF113C0" w14:textId="75933DC9" w:rsidR="00DF31E4" w:rsidRPr="00DF31E4" w:rsidRDefault="00DF31E4">
                      <w:pPr>
                        <w:rPr>
                          <w:rFonts w:ascii="Times New Roman" w:eastAsiaTheme="minorEastAsia" w:hAnsi="Times New Roman" w:cs="Times New Roman"/>
                          <w:sz w:val="32"/>
                          <w:szCs w:val="32"/>
                        </w:rPr>
                      </w:pPr>
                      <w:r w:rsidRPr="004C45B2">
                        <w:rPr>
                          <w:rFonts w:ascii="Times New Roman" w:eastAsiaTheme="minorEastAsia" w:hAnsi="Times New Roman" w:cs="Times New Roman"/>
                          <w:sz w:val="32"/>
                          <w:szCs w:val="32"/>
                          <w:highlight w:val="yellow"/>
                        </w:rPr>
                        <w:t>When click this button</w:t>
                      </w:r>
                    </w:p>
                  </w:txbxContent>
                </v:textbox>
                <w10:wrap type="square" anchorx="margin"/>
              </v:shape>
            </w:pict>
          </mc:Fallback>
        </mc:AlternateContent>
      </w:r>
      <w:r w:rsidR="006A0332" w:rsidRPr="00786E75">
        <w:rPr>
          <w:rFonts w:ascii="Times New Roman" w:hAnsi="Times New Roman" w:cs="Times New Roman"/>
          <w:noProof/>
          <w:sz w:val="36"/>
          <w:szCs w:val="36"/>
        </w:rPr>
        <w:drawing>
          <wp:inline distT="0" distB="0" distL="0" distR="0" wp14:anchorId="6A4D8CF9" wp14:editId="4AB164D6">
            <wp:extent cx="2686425" cy="438211"/>
            <wp:effectExtent l="0" t="0" r="0" b="0"/>
            <wp:docPr id="116452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28979" name="Picture 1"/>
                    <pic:cNvPicPr/>
                  </pic:nvPicPr>
                  <pic:blipFill>
                    <a:blip r:embed="rId112"/>
                    <a:stretch>
                      <a:fillRect/>
                    </a:stretch>
                  </pic:blipFill>
                  <pic:spPr>
                    <a:xfrm>
                      <a:off x="0" y="0"/>
                      <a:ext cx="2686425" cy="438211"/>
                    </a:xfrm>
                    <a:prstGeom prst="rect">
                      <a:avLst/>
                    </a:prstGeom>
                  </pic:spPr>
                </pic:pic>
              </a:graphicData>
            </a:graphic>
          </wp:inline>
        </w:drawing>
      </w:r>
      <w:r w:rsidR="002B4029" w:rsidRPr="006154B4">
        <w:rPr>
          <w:rStyle w:val="Heading3Char"/>
        </w:rPr>
        <w:t>Query:</w:t>
      </w:r>
      <w:r w:rsidR="006154B4" w:rsidRPr="006154B4">
        <w:rPr>
          <w:rStyle w:val="Heading3Char"/>
        </w:rPr>
        <w:t xml:space="preserve"> Most Expensive Product in Each Category</w:t>
      </w:r>
    </w:p>
    <w:p w14:paraId="513D6C0A" w14:textId="62FA3485" w:rsidR="00191356" w:rsidRDefault="0005431F">
      <w:pPr>
        <w:spacing w:after="200" w:line="276" w:lineRule="auto"/>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58289" behindDoc="0" locked="0" layoutInCell="1" allowOverlap="1" wp14:anchorId="7F683643" wp14:editId="0A612269">
                <wp:simplePos x="0" y="0"/>
                <wp:positionH relativeFrom="column">
                  <wp:posOffset>4194683</wp:posOffset>
                </wp:positionH>
                <wp:positionV relativeFrom="paragraph">
                  <wp:posOffset>1109980</wp:posOffset>
                </wp:positionV>
                <wp:extent cx="2552700" cy="1016635"/>
                <wp:effectExtent l="0" t="0" r="19050" b="12065"/>
                <wp:wrapNone/>
                <wp:docPr id="1772087884" name="Text Box 53"/>
                <wp:cNvGraphicFramePr/>
                <a:graphic xmlns:a="http://schemas.openxmlformats.org/drawingml/2006/main">
                  <a:graphicData uri="http://schemas.microsoft.com/office/word/2010/wordprocessingShape">
                    <wps:wsp>
                      <wps:cNvSpPr txBox="1"/>
                      <wps:spPr>
                        <a:xfrm>
                          <a:off x="0" y="0"/>
                          <a:ext cx="2552700" cy="1016635"/>
                        </a:xfrm>
                        <a:prstGeom prst="rect">
                          <a:avLst/>
                        </a:prstGeom>
                        <a:solidFill>
                          <a:schemeClr val="lt1"/>
                        </a:solidFill>
                        <a:ln w="6350">
                          <a:solidFill>
                            <a:prstClr val="black"/>
                          </a:solidFill>
                        </a:ln>
                      </wps:spPr>
                      <wps:txbx>
                        <w:txbxContent>
                          <w:p w14:paraId="3F78C44B" w14:textId="021F17F3" w:rsidR="00287071" w:rsidRPr="00DD5CDD" w:rsidRDefault="00122417">
                            <w:pPr>
                              <w:rPr>
                                <w:rFonts w:ascii="Times New Roman" w:hAnsi="Times New Roman" w:cs="Times New Roman"/>
                                <w:sz w:val="32"/>
                                <w:szCs w:val="32"/>
                              </w:rPr>
                            </w:pPr>
                            <w:r>
                              <w:rPr>
                                <w:rFonts w:ascii="Times New Roman" w:hAnsi="Times New Roman" w:cs="Times New Roman"/>
                                <w:sz w:val="32"/>
                                <w:szCs w:val="32"/>
                              </w:rPr>
                              <w:t xml:space="preserve">The table show that </w:t>
                            </w:r>
                            <w:r w:rsidR="00521693">
                              <w:rPr>
                                <w:rFonts w:ascii="Times New Roman" w:hAnsi="Times New Roman" w:cs="Times New Roman"/>
                                <w:sz w:val="32"/>
                                <w:szCs w:val="32"/>
                              </w:rPr>
                              <w:t xml:space="preserve">each </w:t>
                            </w:r>
                            <w:r w:rsidR="00521693" w:rsidRPr="00B62A6B">
                              <w:rPr>
                                <w:rFonts w:ascii="Times New Roman" w:hAnsi="Times New Roman" w:cs="Times New Roman"/>
                                <w:sz w:val="32"/>
                                <w:szCs w:val="32"/>
                                <w:highlight w:val="yellow"/>
                              </w:rPr>
                              <w:t>category</w:t>
                            </w:r>
                            <w:r w:rsidR="00521693">
                              <w:rPr>
                                <w:rFonts w:ascii="Times New Roman" w:hAnsi="Times New Roman" w:cs="Times New Roman"/>
                                <w:sz w:val="32"/>
                                <w:szCs w:val="32"/>
                              </w:rPr>
                              <w:t xml:space="preserve"> </w:t>
                            </w:r>
                            <w:r w:rsidR="004254E6">
                              <w:rPr>
                                <w:rFonts w:ascii="Times New Roman" w:hAnsi="Times New Roman" w:cs="Times New Roman"/>
                                <w:sz w:val="32"/>
                                <w:szCs w:val="32"/>
                              </w:rPr>
                              <w:t>most expensive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683643" id="Text Box 53" o:spid="_x0000_s1076" type="#_x0000_t202" style="position:absolute;margin-left:330.3pt;margin-top:87.4pt;width:201pt;height:80.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" fillcolor="white [3201]" strokeweight=".5pt">
                <v:textbox>
                  <w:txbxContent>
                    <w:p w14:paraId="3F78C44B" w14:textId="021F17F3" w:rsidR="00287071" w:rsidRPr="00DD5CDD" w:rsidRDefault="00122417">
                      <w:pPr>
                        <w:rPr>
                          <w:rFonts w:ascii="Times New Roman" w:hAnsi="Times New Roman" w:cs="Times New Roman"/>
                          <w:sz w:val="32"/>
                          <w:szCs w:val="32"/>
                        </w:rPr>
                      </w:pPr>
                      <w:r>
                        <w:rPr>
                          <w:rFonts w:ascii="Times New Roman" w:hAnsi="Times New Roman" w:cs="Times New Roman"/>
                          <w:sz w:val="32"/>
                          <w:szCs w:val="32"/>
                        </w:rPr>
                        <w:t xml:space="preserve">The table show that </w:t>
                      </w:r>
                      <w:r w:rsidR="00521693">
                        <w:rPr>
                          <w:rFonts w:ascii="Times New Roman" w:hAnsi="Times New Roman" w:cs="Times New Roman"/>
                          <w:sz w:val="32"/>
                          <w:szCs w:val="32"/>
                        </w:rPr>
                        <w:t xml:space="preserve">each </w:t>
                      </w:r>
                      <w:r w:rsidR="00521693" w:rsidRPr="00B62A6B">
                        <w:rPr>
                          <w:rFonts w:ascii="Times New Roman" w:hAnsi="Times New Roman" w:cs="Times New Roman"/>
                          <w:sz w:val="32"/>
                          <w:szCs w:val="32"/>
                          <w:highlight w:val="yellow"/>
                        </w:rPr>
                        <w:t>category</w:t>
                      </w:r>
                      <w:r w:rsidR="00521693">
                        <w:rPr>
                          <w:rFonts w:ascii="Times New Roman" w:hAnsi="Times New Roman" w:cs="Times New Roman"/>
                          <w:sz w:val="32"/>
                          <w:szCs w:val="32"/>
                        </w:rPr>
                        <w:t xml:space="preserve"> </w:t>
                      </w:r>
                      <w:r w:rsidR="004254E6">
                        <w:rPr>
                          <w:rFonts w:ascii="Times New Roman" w:hAnsi="Times New Roman" w:cs="Times New Roman"/>
                          <w:sz w:val="32"/>
                          <w:szCs w:val="32"/>
                        </w:rPr>
                        <w:t>most expensive product</w:t>
                      </w:r>
                    </w:p>
                  </w:txbxContent>
                </v:textbox>
              </v:shape>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658288" behindDoc="0" locked="0" layoutInCell="1" allowOverlap="1" wp14:anchorId="79ADA943" wp14:editId="3E72EADE">
                <wp:simplePos x="0" y="0"/>
                <wp:positionH relativeFrom="column">
                  <wp:posOffset>3536569</wp:posOffset>
                </wp:positionH>
                <wp:positionV relativeFrom="paragraph">
                  <wp:posOffset>1373149</wp:posOffset>
                </wp:positionV>
                <wp:extent cx="607162" cy="58522"/>
                <wp:effectExtent l="38100" t="19050" r="21590" b="93980"/>
                <wp:wrapNone/>
                <wp:docPr id="747207268" name="Straight Arrow Connector 52"/>
                <wp:cNvGraphicFramePr/>
                <a:graphic xmlns:a="http://schemas.openxmlformats.org/drawingml/2006/main">
                  <a:graphicData uri="http://schemas.microsoft.com/office/word/2010/wordprocessingShape">
                    <wps:wsp>
                      <wps:cNvCnPr/>
                      <wps:spPr>
                        <a:xfrm flipH="1">
                          <a:off x="0" y="0"/>
                          <a:ext cx="607162" cy="585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9D2086" id="Straight Arrow Connector 52" o:spid="_x0000_s1026" type="#_x0000_t32" style="position:absolute;margin-left:278.45pt;margin-top:108.1pt;width:47.8pt;height:4.6pt;flip:x;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" strokecolor="black [3200]" strokeweight=".5pt">
                <v:stroke endarrow="block" joinstyle="miter"/>
              </v:shape>
            </w:pict>
          </mc:Fallback>
        </mc:AlternateContent>
      </w:r>
      <w:r w:rsidR="006A0332" w:rsidRPr="006A0332">
        <w:rPr>
          <w:rFonts w:ascii="Times New Roman" w:hAnsi="Times New Roman" w:cs="Times New Roman"/>
          <w:noProof/>
          <w:sz w:val="36"/>
          <w:szCs w:val="36"/>
        </w:rPr>
        <w:drawing>
          <wp:inline distT="0" distB="0" distL="0" distR="0" wp14:anchorId="58B2A239" wp14:editId="2CA90AE8">
            <wp:extent cx="3503980" cy="2935767"/>
            <wp:effectExtent l="0" t="0" r="1270" b="0"/>
            <wp:docPr id="892635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35568" name="Picture 1" descr="A screenshot of a computer&#10;&#10;AI-generated content may be incorrect."/>
                    <pic:cNvPicPr/>
                  </pic:nvPicPr>
                  <pic:blipFill>
                    <a:blip r:embed="rId113"/>
                    <a:stretch>
                      <a:fillRect/>
                    </a:stretch>
                  </pic:blipFill>
                  <pic:spPr>
                    <a:xfrm>
                      <a:off x="0" y="0"/>
                      <a:ext cx="3508714" cy="2939733"/>
                    </a:xfrm>
                    <a:prstGeom prst="rect">
                      <a:avLst/>
                    </a:prstGeom>
                  </pic:spPr>
                </pic:pic>
              </a:graphicData>
            </a:graphic>
          </wp:inline>
        </w:drawing>
      </w:r>
    </w:p>
    <w:p w14:paraId="483600F9" w14:textId="10B91F1C" w:rsidR="00191356" w:rsidRDefault="009E675B" w:rsidP="00853199">
      <w:pPr>
        <w:spacing w:after="200" w:line="276" w:lineRule="auto"/>
        <w:rPr>
          <w:rFonts w:ascii="Times New Roman" w:hAnsi="Times New Roman" w:cs="Times New Roman"/>
          <w:sz w:val="36"/>
          <w:szCs w:val="36"/>
        </w:rPr>
      </w:pPr>
      <w:r>
        <w:rPr>
          <w:rFonts w:ascii="Times New Roman" w:hAnsi="Times New Roman" w:cs="Times New Roman"/>
          <w:noProof/>
          <w:sz w:val="36"/>
          <w:szCs w:val="36"/>
        </w:rPr>
        <w:lastRenderedPageBreak/>
        <mc:AlternateContent>
          <mc:Choice Requires="wps">
            <w:drawing>
              <wp:anchor distT="0" distB="0" distL="114300" distR="114300" simplePos="0" relativeHeight="251658308" behindDoc="0" locked="0" layoutInCell="1" allowOverlap="1" wp14:anchorId="411A541C" wp14:editId="1E289102">
                <wp:simplePos x="0" y="0"/>
                <wp:positionH relativeFrom="column">
                  <wp:posOffset>47549</wp:posOffset>
                </wp:positionH>
                <wp:positionV relativeFrom="paragraph">
                  <wp:posOffset>1517777</wp:posOffset>
                </wp:positionV>
                <wp:extent cx="5552237" cy="680085"/>
                <wp:effectExtent l="0" t="0" r="10795" b="24765"/>
                <wp:wrapNone/>
                <wp:docPr id="421677141" name="Text Box 54"/>
                <wp:cNvGraphicFramePr/>
                <a:graphic xmlns:a="http://schemas.openxmlformats.org/drawingml/2006/main">
                  <a:graphicData uri="http://schemas.microsoft.com/office/word/2010/wordprocessingShape">
                    <wps:wsp>
                      <wps:cNvSpPr txBox="1"/>
                      <wps:spPr>
                        <a:xfrm>
                          <a:off x="0" y="0"/>
                          <a:ext cx="5552237" cy="680085"/>
                        </a:xfrm>
                        <a:prstGeom prst="rect">
                          <a:avLst/>
                        </a:prstGeom>
                        <a:solidFill>
                          <a:schemeClr val="lt1"/>
                        </a:solidFill>
                        <a:ln w="6350">
                          <a:solidFill>
                            <a:prstClr val="black"/>
                          </a:solidFill>
                        </a:ln>
                      </wps:spPr>
                      <wps:txbx>
                        <w:txbxContent>
                          <w:p w14:paraId="1E4401B1" w14:textId="62753589" w:rsidR="007E5F04" w:rsidRPr="007E5F04" w:rsidRDefault="00FF4FB0">
                            <w:pPr>
                              <w:rPr>
                                <w:rFonts w:ascii="Times New Roman" w:hAnsi="Times New Roman" w:cs="Times New Roman"/>
                                <w:sz w:val="32"/>
                                <w:szCs w:val="32"/>
                              </w:rPr>
                            </w:pPr>
                            <w:r>
                              <w:rPr>
                                <w:rFonts w:ascii="Times New Roman" w:hAnsi="Times New Roman" w:cs="Times New Roman"/>
                                <w:sz w:val="32"/>
                                <w:szCs w:val="32"/>
                              </w:rPr>
                              <w:t xml:space="preserve">This </w:t>
                            </w:r>
                            <w:r w:rsidR="008F6861">
                              <w:rPr>
                                <w:rFonts w:ascii="Times New Roman" w:hAnsi="Times New Roman" w:cs="Times New Roman"/>
                                <w:sz w:val="32"/>
                                <w:szCs w:val="32"/>
                              </w:rPr>
                              <w:t xml:space="preserve">SQL </w:t>
                            </w:r>
                            <w:r w:rsidR="00257D97">
                              <w:rPr>
                                <w:rFonts w:ascii="Times New Roman" w:hAnsi="Times New Roman" w:cs="Times New Roman"/>
                                <w:sz w:val="32"/>
                                <w:szCs w:val="32"/>
                              </w:rPr>
                              <w:t xml:space="preserve">use </w:t>
                            </w:r>
                            <w:r w:rsidR="002E055C" w:rsidRPr="00FC43FD">
                              <w:rPr>
                                <w:rFonts w:ascii="Times New Roman" w:hAnsi="Times New Roman" w:cs="Times New Roman"/>
                                <w:sz w:val="32"/>
                                <w:szCs w:val="32"/>
                                <w:highlight w:val="yellow"/>
                              </w:rPr>
                              <w:t>MAX</w:t>
                            </w:r>
                            <w:r w:rsidR="002E055C">
                              <w:rPr>
                                <w:rFonts w:ascii="Times New Roman" w:hAnsi="Times New Roman" w:cs="Times New Roman"/>
                                <w:sz w:val="32"/>
                                <w:szCs w:val="32"/>
                              </w:rPr>
                              <w:t xml:space="preserve"> </w:t>
                            </w:r>
                            <w:r w:rsidR="00760214">
                              <w:rPr>
                                <w:rFonts w:ascii="Times New Roman" w:hAnsi="Times New Roman" w:cs="Times New Roman"/>
                                <w:sz w:val="32"/>
                                <w:szCs w:val="32"/>
                              </w:rPr>
                              <w:t xml:space="preserve">operator </w:t>
                            </w:r>
                            <w:r w:rsidR="009E675B">
                              <w:rPr>
                                <w:rFonts w:ascii="Times New Roman" w:hAnsi="Times New Roman" w:cs="Times New Roman"/>
                                <w:sz w:val="32"/>
                                <w:szCs w:val="32"/>
                              </w:rPr>
                              <w:t xml:space="preserve">to find </w:t>
                            </w:r>
                            <w:r w:rsidR="009E675B" w:rsidRPr="00D6768B">
                              <w:rPr>
                                <w:rFonts w:ascii="Times New Roman" w:hAnsi="Times New Roman" w:cs="Times New Roman"/>
                                <w:sz w:val="32"/>
                                <w:szCs w:val="32"/>
                                <w:highlight w:val="yellow"/>
                              </w:rPr>
                              <w:t>max price</w:t>
                            </w:r>
                            <w:r w:rsidR="009E675B">
                              <w:rPr>
                                <w:rFonts w:ascii="Times New Roman" w:hAnsi="Times New Roman" w:cs="Times New Roman"/>
                                <w:sz w:val="32"/>
                                <w:szCs w:val="32"/>
                              </w:rPr>
                              <w:t xml:space="preserve"> of product of each 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A541C" id="_x0000_s1077" type="#_x0000_t202" style="position:absolute;margin-left:3.75pt;margin-top:119.5pt;width:437.2pt;height:53.55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" fillcolor="white [3201]" strokeweight=".5pt">
                <v:textbox>
                  <w:txbxContent>
                    <w:p w14:paraId="1E4401B1" w14:textId="62753589" w:rsidR="007E5F04" w:rsidRPr="007E5F04" w:rsidRDefault="00FF4FB0">
                      <w:pPr>
                        <w:rPr>
                          <w:rFonts w:ascii="Times New Roman" w:hAnsi="Times New Roman" w:cs="Times New Roman"/>
                          <w:sz w:val="32"/>
                          <w:szCs w:val="32"/>
                        </w:rPr>
                      </w:pPr>
                      <w:r>
                        <w:rPr>
                          <w:rFonts w:ascii="Times New Roman" w:hAnsi="Times New Roman" w:cs="Times New Roman"/>
                          <w:sz w:val="32"/>
                          <w:szCs w:val="32"/>
                        </w:rPr>
                        <w:t xml:space="preserve">This </w:t>
                      </w:r>
                      <w:r w:rsidR="008F6861">
                        <w:rPr>
                          <w:rFonts w:ascii="Times New Roman" w:hAnsi="Times New Roman" w:cs="Times New Roman"/>
                          <w:sz w:val="32"/>
                          <w:szCs w:val="32"/>
                        </w:rPr>
                        <w:t xml:space="preserve">SQL </w:t>
                      </w:r>
                      <w:r w:rsidR="00257D97">
                        <w:rPr>
                          <w:rFonts w:ascii="Times New Roman" w:hAnsi="Times New Roman" w:cs="Times New Roman"/>
                          <w:sz w:val="32"/>
                          <w:szCs w:val="32"/>
                        </w:rPr>
                        <w:t xml:space="preserve">use </w:t>
                      </w:r>
                      <w:r w:rsidR="002E055C" w:rsidRPr="00FC43FD">
                        <w:rPr>
                          <w:rFonts w:ascii="Times New Roman" w:hAnsi="Times New Roman" w:cs="Times New Roman"/>
                          <w:sz w:val="32"/>
                          <w:szCs w:val="32"/>
                          <w:highlight w:val="yellow"/>
                        </w:rPr>
                        <w:t>MAX</w:t>
                      </w:r>
                      <w:r w:rsidR="002E055C">
                        <w:rPr>
                          <w:rFonts w:ascii="Times New Roman" w:hAnsi="Times New Roman" w:cs="Times New Roman"/>
                          <w:sz w:val="32"/>
                          <w:szCs w:val="32"/>
                        </w:rPr>
                        <w:t xml:space="preserve"> </w:t>
                      </w:r>
                      <w:r w:rsidR="00760214">
                        <w:rPr>
                          <w:rFonts w:ascii="Times New Roman" w:hAnsi="Times New Roman" w:cs="Times New Roman"/>
                          <w:sz w:val="32"/>
                          <w:szCs w:val="32"/>
                        </w:rPr>
                        <w:t xml:space="preserve">operator </w:t>
                      </w:r>
                      <w:r w:rsidR="009E675B">
                        <w:rPr>
                          <w:rFonts w:ascii="Times New Roman" w:hAnsi="Times New Roman" w:cs="Times New Roman"/>
                          <w:sz w:val="32"/>
                          <w:szCs w:val="32"/>
                        </w:rPr>
                        <w:t xml:space="preserve">to find </w:t>
                      </w:r>
                      <w:r w:rsidR="009E675B" w:rsidRPr="00D6768B">
                        <w:rPr>
                          <w:rFonts w:ascii="Times New Roman" w:hAnsi="Times New Roman" w:cs="Times New Roman"/>
                          <w:sz w:val="32"/>
                          <w:szCs w:val="32"/>
                          <w:highlight w:val="yellow"/>
                        </w:rPr>
                        <w:t>max price</w:t>
                      </w:r>
                      <w:r w:rsidR="009E675B">
                        <w:rPr>
                          <w:rFonts w:ascii="Times New Roman" w:hAnsi="Times New Roman" w:cs="Times New Roman"/>
                          <w:sz w:val="32"/>
                          <w:szCs w:val="32"/>
                        </w:rPr>
                        <w:t xml:space="preserve"> of product of each category</w:t>
                      </w:r>
                    </w:p>
                  </w:txbxContent>
                </v:textbox>
              </v:shape>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658309" behindDoc="0" locked="0" layoutInCell="1" allowOverlap="1" wp14:anchorId="21CCBF81" wp14:editId="5417F26F">
                <wp:simplePos x="0" y="0"/>
                <wp:positionH relativeFrom="column">
                  <wp:posOffset>1934870</wp:posOffset>
                </wp:positionH>
                <wp:positionV relativeFrom="paragraph">
                  <wp:posOffset>1225169</wp:posOffset>
                </wp:positionV>
                <wp:extent cx="395021" cy="269011"/>
                <wp:effectExtent l="38100" t="38100" r="24130" b="36195"/>
                <wp:wrapNone/>
                <wp:docPr id="1255801372" name="Straight Arrow Connector 55"/>
                <wp:cNvGraphicFramePr/>
                <a:graphic xmlns:a="http://schemas.openxmlformats.org/drawingml/2006/main">
                  <a:graphicData uri="http://schemas.microsoft.com/office/word/2010/wordprocessingShape">
                    <wps:wsp>
                      <wps:cNvCnPr/>
                      <wps:spPr>
                        <a:xfrm flipH="1" flipV="1">
                          <a:off x="0" y="0"/>
                          <a:ext cx="395021" cy="2690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E0F611" id="Straight Arrow Connector 55" o:spid="_x0000_s1026" type="#_x0000_t32" style="position:absolute;margin-left:152.35pt;margin-top:96.45pt;width:31.1pt;height:21.2pt;flip:x y;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" strokecolor="black [3200]" strokeweight=".5pt">
                <v:stroke endarrow="block" joinstyle="miter"/>
              </v:shape>
            </w:pict>
          </mc:Fallback>
        </mc:AlternateContent>
      </w:r>
      <w:r w:rsidR="00FC5013" w:rsidRPr="00FC5013">
        <w:rPr>
          <w:rFonts w:ascii="Times New Roman" w:hAnsi="Times New Roman" w:cs="Times New Roman"/>
          <w:noProof/>
          <w:sz w:val="36"/>
          <w:szCs w:val="36"/>
        </w:rPr>
        <w:drawing>
          <wp:inline distT="0" distB="0" distL="0" distR="0" wp14:anchorId="626A0800" wp14:editId="60D00F18">
            <wp:extent cx="5654649" cy="1498101"/>
            <wp:effectExtent l="0" t="0" r="3810" b="6985"/>
            <wp:docPr id="1010747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7515" name="Picture 1" descr="A screenshot of a computer&#10;&#10;AI-generated content may be incorrect."/>
                    <pic:cNvPicPr/>
                  </pic:nvPicPr>
                  <pic:blipFill>
                    <a:blip r:embed="rId114"/>
                    <a:stretch>
                      <a:fillRect/>
                    </a:stretch>
                  </pic:blipFill>
                  <pic:spPr>
                    <a:xfrm>
                      <a:off x="0" y="0"/>
                      <a:ext cx="5676402" cy="1503864"/>
                    </a:xfrm>
                    <a:prstGeom prst="rect">
                      <a:avLst/>
                    </a:prstGeom>
                  </pic:spPr>
                </pic:pic>
              </a:graphicData>
            </a:graphic>
          </wp:inline>
        </w:drawing>
      </w:r>
    </w:p>
    <w:p w14:paraId="41826FCB" w14:textId="77777777" w:rsidR="008043CD" w:rsidRDefault="008043CD" w:rsidP="00853199">
      <w:pPr>
        <w:spacing w:after="200" w:line="276" w:lineRule="auto"/>
        <w:rPr>
          <w:rFonts w:ascii="Times New Roman" w:hAnsi="Times New Roman" w:cs="Times New Roman"/>
          <w:sz w:val="36"/>
          <w:szCs w:val="36"/>
        </w:rPr>
      </w:pPr>
    </w:p>
    <w:p w14:paraId="260B3BFB" w14:textId="77777777" w:rsidR="008043CD" w:rsidRDefault="008043CD" w:rsidP="00853199">
      <w:pPr>
        <w:spacing w:after="200" w:line="276" w:lineRule="auto"/>
        <w:rPr>
          <w:rFonts w:ascii="Times New Roman" w:hAnsi="Times New Roman" w:cs="Times New Roman"/>
          <w:sz w:val="36"/>
          <w:szCs w:val="36"/>
        </w:rPr>
      </w:pPr>
    </w:p>
    <w:p w14:paraId="29618549" w14:textId="1B67A2EA" w:rsidR="008043CD" w:rsidRDefault="008E368E" w:rsidP="008043CD">
      <w:pPr>
        <w:pStyle w:val="Heading2"/>
      </w:pPr>
      <w:bookmarkStart w:id="34" w:name="_Toc195282884"/>
      <w:r>
        <w:t>BUTTON:FIND FORM</w:t>
      </w:r>
      <w:bookmarkEnd w:id="34"/>
    </w:p>
    <w:p w14:paraId="6255C2EB" w14:textId="7CF1ECA6" w:rsidR="00481F88" w:rsidRDefault="0032350A">
      <w:pPr>
        <w:spacing w:after="200" w:line="276" w:lineRule="auto"/>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58310" behindDoc="0" locked="0" layoutInCell="1" allowOverlap="1" wp14:anchorId="56C727A4" wp14:editId="128B9DE0">
                <wp:simplePos x="0" y="0"/>
                <wp:positionH relativeFrom="column">
                  <wp:posOffset>3591764</wp:posOffset>
                </wp:positionH>
                <wp:positionV relativeFrom="paragraph">
                  <wp:posOffset>2900807</wp:posOffset>
                </wp:positionV>
                <wp:extent cx="980236" cy="29260"/>
                <wp:effectExtent l="38100" t="38100" r="10795" b="85090"/>
                <wp:wrapNone/>
                <wp:docPr id="1822584890" name="Straight Arrow Connector 60"/>
                <wp:cNvGraphicFramePr/>
                <a:graphic xmlns:a="http://schemas.openxmlformats.org/drawingml/2006/main">
                  <a:graphicData uri="http://schemas.microsoft.com/office/word/2010/wordprocessingShape">
                    <wps:wsp>
                      <wps:cNvCnPr/>
                      <wps:spPr>
                        <a:xfrm flipH="1">
                          <a:off x="0" y="0"/>
                          <a:ext cx="980236" cy="29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E7FB63" id="Straight Arrow Connector 60" o:spid="_x0000_s1026" type="#_x0000_t32" style="position:absolute;margin-left:282.8pt;margin-top:228.4pt;width:77.2pt;height:2.3pt;flip:x;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" strokecolor="black [3200]" strokeweight=".5pt">
                <v:stroke endarrow="block" joinstyle="miter"/>
              </v:shape>
            </w:pict>
          </mc:Fallback>
        </mc:AlternateContent>
      </w:r>
      <w:r w:rsidR="00B61DCB">
        <w:rPr>
          <w:rFonts w:ascii="Times New Roman" w:hAnsi="Times New Roman" w:cs="Times New Roman"/>
          <w:noProof/>
          <w:sz w:val="36"/>
          <w:szCs w:val="36"/>
        </w:rPr>
        <mc:AlternateContent>
          <mc:Choice Requires="wps">
            <w:drawing>
              <wp:anchor distT="0" distB="0" distL="114300" distR="114300" simplePos="0" relativeHeight="251658313" behindDoc="0" locked="0" layoutInCell="1" allowOverlap="1" wp14:anchorId="4C821230" wp14:editId="0201087B">
                <wp:simplePos x="0" y="0"/>
                <wp:positionH relativeFrom="column">
                  <wp:posOffset>3924605</wp:posOffset>
                </wp:positionH>
                <wp:positionV relativeFrom="paragraph">
                  <wp:posOffset>2594330</wp:posOffset>
                </wp:positionV>
                <wp:extent cx="2904134" cy="643737"/>
                <wp:effectExtent l="0" t="0" r="10795" b="23495"/>
                <wp:wrapNone/>
                <wp:docPr id="1111491411" name="Text Box 59"/>
                <wp:cNvGraphicFramePr/>
                <a:graphic xmlns:a="http://schemas.openxmlformats.org/drawingml/2006/main">
                  <a:graphicData uri="http://schemas.microsoft.com/office/word/2010/wordprocessingShape">
                    <wps:wsp>
                      <wps:cNvSpPr txBox="1"/>
                      <wps:spPr>
                        <a:xfrm>
                          <a:off x="0" y="0"/>
                          <a:ext cx="2904134" cy="643737"/>
                        </a:xfrm>
                        <a:prstGeom prst="rect">
                          <a:avLst/>
                        </a:prstGeom>
                        <a:solidFill>
                          <a:schemeClr val="lt1"/>
                        </a:solidFill>
                        <a:ln w="6350">
                          <a:solidFill>
                            <a:prstClr val="black"/>
                          </a:solidFill>
                        </a:ln>
                      </wps:spPr>
                      <wps:txbx>
                        <w:txbxContent>
                          <w:p w14:paraId="21F5B706" w14:textId="2CF2EBCB" w:rsidR="00B61DCB" w:rsidRPr="00793A10" w:rsidRDefault="005A62C8">
                            <w:pPr>
                              <w:rPr>
                                <w:rFonts w:ascii="Times New Roman" w:hAnsi="Times New Roman" w:cs="Times New Roman"/>
                                <w:sz w:val="32"/>
                                <w:szCs w:val="32"/>
                              </w:rPr>
                            </w:pPr>
                            <w:r w:rsidRPr="00793A10">
                              <w:rPr>
                                <w:rFonts w:ascii="Times New Roman" w:hAnsi="Times New Roman" w:cs="Times New Roman"/>
                                <w:sz w:val="32"/>
                                <w:szCs w:val="32"/>
                              </w:rPr>
                              <w:t xml:space="preserve">we can see that there has </w:t>
                            </w:r>
                            <w:r w:rsidR="00AA6E43" w:rsidRPr="005C79D1">
                              <w:rPr>
                                <w:rFonts w:ascii="Times New Roman" w:hAnsi="Times New Roman" w:cs="Times New Roman"/>
                                <w:sz w:val="32"/>
                                <w:szCs w:val="32"/>
                                <w:highlight w:val="yellow"/>
                              </w:rPr>
                              <w:t>two</w:t>
                            </w:r>
                            <w:r w:rsidR="00793A10" w:rsidRPr="005C79D1">
                              <w:rPr>
                                <w:rFonts w:ascii="Times New Roman" w:hAnsi="Times New Roman" w:cs="Times New Roman"/>
                                <w:sz w:val="32"/>
                                <w:szCs w:val="32"/>
                                <w:highlight w:val="yellow"/>
                              </w:rPr>
                              <w:t xml:space="preserve">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821230" id="Text Box 59" o:spid="_x0000_s1078" type="#_x0000_t202" style="position:absolute;margin-left:309pt;margin-top:204.3pt;width:228.65pt;height:50.7pt;z-index:251658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" fillcolor="white [3201]" strokeweight=".5pt">
                <v:textbox>
                  <w:txbxContent>
                    <w:p w14:paraId="21F5B706" w14:textId="2CF2EBCB" w:rsidR="00B61DCB" w:rsidRPr="00793A10" w:rsidRDefault="005A62C8">
                      <w:pPr>
                        <w:rPr>
                          <w:rFonts w:ascii="Times New Roman" w:hAnsi="Times New Roman" w:cs="Times New Roman"/>
                          <w:sz w:val="32"/>
                          <w:szCs w:val="32"/>
                        </w:rPr>
                      </w:pPr>
                      <w:r w:rsidRPr="00793A10">
                        <w:rPr>
                          <w:rFonts w:ascii="Times New Roman" w:hAnsi="Times New Roman" w:cs="Times New Roman"/>
                          <w:sz w:val="32"/>
                          <w:szCs w:val="32"/>
                        </w:rPr>
                        <w:t xml:space="preserve">we can see that there has </w:t>
                      </w:r>
                      <w:r w:rsidR="00AA6E43" w:rsidRPr="005C79D1">
                        <w:rPr>
                          <w:rFonts w:ascii="Times New Roman" w:hAnsi="Times New Roman" w:cs="Times New Roman"/>
                          <w:sz w:val="32"/>
                          <w:szCs w:val="32"/>
                          <w:highlight w:val="yellow"/>
                        </w:rPr>
                        <w:t>two</w:t>
                      </w:r>
                      <w:r w:rsidR="00793A10" w:rsidRPr="005C79D1">
                        <w:rPr>
                          <w:rFonts w:ascii="Times New Roman" w:hAnsi="Times New Roman" w:cs="Times New Roman"/>
                          <w:sz w:val="32"/>
                          <w:szCs w:val="32"/>
                          <w:highlight w:val="yellow"/>
                        </w:rPr>
                        <w:t xml:space="preserve"> buttons</w:t>
                      </w:r>
                    </w:p>
                  </w:txbxContent>
                </v:textbox>
              </v:shape>
            </w:pict>
          </mc:Fallback>
        </mc:AlternateContent>
      </w:r>
      <w:r w:rsidR="00E62F37">
        <w:rPr>
          <w:rFonts w:ascii="Times New Roman" w:hAnsi="Times New Roman" w:cs="Times New Roman"/>
          <w:noProof/>
          <w:sz w:val="36"/>
          <w:szCs w:val="36"/>
        </w:rPr>
        <mc:AlternateContent>
          <mc:Choice Requires="wps">
            <w:drawing>
              <wp:anchor distT="0" distB="0" distL="114300" distR="114300" simplePos="0" relativeHeight="251658312" behindDoc="0" locked="0" layoutInCell="1" allowOverlap="1" wp14:anchorId="0041F7B8" wp14:editId="04AE690E">
                <wp:simplePos x="0" y="0"/>
                <wp:positionH relativeFrom="column">
                  <wp:posOffset>2827325</wp:posOffset>
                </wp:positionH>
                <wp:positionV relativeFrom="paragraph">
                  <wp:posOffset>443662</wp:posOffset>
                </wp:positionV>
                <wp:extent cx="3913632" cy="577901"/>
                <wp:effectExtent l="0" t="0" r="10795" b="12700"/>
                <wp:wrapNone/>
                <wp:docPr id="2022250134" name="Text Box 58"/>
                <wp:cNvGraphicFramePr/>
                <a:graphic xmlns:a="http://schemas.openxmlformats.org/drawingml/2006/main">
                  <a:graphicData uri="http://schemas.microsoft.com/office/word/2010/wordprocessingShape">
                    <wps:wsp>
                      <wps:cNvSpPr txBox="1"/>
                      <wps:spPr>
                        <a:xfrm>
                          <a:off x="0" y="0"/>
                          <a:ext cx="3913632" cy="577901"/>
                        </a:xfrm>
                        <a:prstGeom prst="rect">
                          <a:avLst/>
                        </a:prstGeom>
                        <a:solidFill>
                          <a:schemeClr val="lt1"/>
                        </a:solidFill>
                        <a:ln w="6350">
                          <a:solidFill>
                            <a:prstClr val="black"/>
                          </a:solidFill>
                        </a:ln>
                      </wps:spPr>
                      <wps:txbx>
                        <w:txbxContent>
                          <w:p w14:paraId="380320A6" w14:textId="6150CD68" w:rsidR="00E62F37" w:rsidRPr="007F1492" w:rsidRDefault="00E76DD0">
                            <w:pPr>
                              <w:rPr>
                                <w:rFonts w:ascii="Times New Roman" w:hAnsi="Times New Roman" w:cs="Times New Roman"/>
                                <w:sz w:val="32"/>
                                <w:szCs w:val="32"/>
                              </w:rPr>
                            </w:pPr>
                            <w:r w:rsidRPr="007F1492">
                              <w:rPr>
                                <w:rFonts w:ascii="Times New Roman" w:hAnsi="Times New Roman" w:cs="Times New Roman"/>
                                <w:sz w:val="32"/>
                                <w:szCs w:val="32"/>
                              </w:rPr>
                              <w:t xml:space="preserve">Then to the next part </w:t>
                            </w:r>
                            <w:r w:rsidRPr="00054A91">
                              <w:rPr>
                                <w:rFonts w:ascii="Times New Roman" w:hAnsi="Times New Roman" w:cs="Times New Roman"/>
                                <w:sz w:val="48"/>
                                <w:szCs w:val="48"/>
                                <w:highlight w:val="yellow"/>
                              </w:rPr>
                              <w:t>Find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41F7B8" id="Text Box 58" o:spid="_x0000_s1079" type="#_x0000_t202" style="position:absolute;margin-left:222.6pt;margin-top:34.95pt;width:308.15pt;height:45.5pt;z-index:251658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" fillcolor="white [3201]" strokeweight=".5pt">
                <v:textbox>
                  <w:txbxContent>
                    <w:p w14:paraId="380320A6" w14:textId="6150CD68" w:rsidR="00E62F37" w:rsidRPr="007F1492" w:rsidRDefault="00E76DD0">
                      <w:pPr>
                        <w:rPr>
                          <w:rFonts w:ascii="Times New Roman" w:hAnsi="Times New Roman" w:cs="Times New Roman"/>
                          <w:sz w:val="32"/>
                          <w:szCs w:val="32"/>
                        </w:rPr>
                      </w:pPr>
                      <w:r w:rsidRPr="007F1492">
                        <w:rPr>
                          <w:rFonts w:ascii="Times New Roman" w:hAnsi="Times New Roman" w:cs="Times New Roman"/>
                          <w:sz w:val="32"/>
                          <w:szCs w:val="32"/>
                        </w:rPr>
                        <w:t xml:space="preserve">Then to the next part </w:t>
                      </w:r>
                      <w:r w:rsidRPr="00054A91">
                        <w:rPr>
                          <w:rFonts w:ascii="Times New Roman" w:hAnsi="Times New Roman" w:cs="Times New Roman"/>
                          <w:sz w:val="48"/>
                          <w:szCs w:val="48"/>
                          <w:highlight w:val="yellow"/>
                        </w:rPr>
                        <w:t>Find Form</w:t>
                      </w:r>
                    </w:p>
                  </w:txbxContent>
                </v:textbox>
              </v:shape>
            </w:pict>
          </mc:Fallback>
        </mc:AlternateContent>
      </w:r>
      <w:r w:rsidR="00D6768B">
        <w:rPr>
          <w:rFonts w:ascii="Times New Roman" w:hAnsi="Times New Roman" w:cs="Times New Roman"/>
          <w:noProof/>
          <w:sz w:val="36"/>
          <w:szCs w:val="36"/>
        </w:rPr>
        <mc:AlternateContent>
          <mc:Choice Requires="wps">
            <w:drawing>
              <wp:anchor distT="0" distB="0" distL="114300" distR="114300" simplePos="0" relativeHeight="251658311" behindDoc="0" locked="0" layoutInCell="1" allowOverlap="1" wp14:anchorId="7A607832" wp14:editId="383CEA09">
                <wp:simplePos x="0" y="0"/>
                <wp:positionH relativeFrom="column">
                  <wp:posOffset>1247242</wp:posOffset>
                </wp:positionH>
                <wp:positionV relativeFrom="paragraph">
                  <wp:posOffset>831367</wp:posOffset>
                </wp:positionV>
                <wp:extent cx="1119225" cy="848564"/>
                <wp:effectExtent l="0" t="0" r="24130" b="27940"/>
                <wp:wrapNone/>
                <wp:docPr id="989104306" name="Oval 57"/>
                <wp:cNvGraphicFramePr/>
                <a:graphic xmlns:a="http://schemas.openxmlformats.org/drawingml/2006/main">
                  <a:graphicData uri="http://schemas.microsoft.com/office/word/2010/wordprocessingShape">
                    <wps:wsp>
                      <wps:cNvSpPr/>
                      <wps:spPr>
                        <a:xfrm>
                          <a:off x="0" y="0"/>
                          <a:ext cx="1119225" cy="848564"/>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3A07B9" id="Oval 57" o:spid="_x0000_s1026" style="position:absolute;margin-left:98.2pt;margin-top:65.45pt;width:88.15pt;height:66.8pt;z-index:25165831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" filled="f" strokecolor="#09101d [484]" strokeweight="1pt">
                <v:stroke joinstyle="miter"/>
              </v:oval>
            </w:pict>
          </mc:Fallback>
        </mc:AlternateContent>
      </w:r>
      <w:r w:rsidR="00B61DCB">
        <w:rPr>
          <w:rFonts w:ascii="Times New Roman" w:hAnsi="Times New Roman" w:cs="Times New Roman"/>
          <w:noProof/>
          <w:sz w:val="36"/>
          <w:szCs w:val="36"/>
        </w:rPr>
        <w:drawing>
          <wp:inline distT="0" distB="0" distL="0" distR="0" wp14:anchorId="56A96E26" wp14:editId="3CF39CB1">
            <wp:extent cx="2585085" cy="2018030"/>
            <wp:effectExtent l="0" t="0" r="5715" b="1270"/>
            <wp:docPr id="1584304118" name="Picture 5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04118" name="Picture 56" descr="A screenshot of a computer screen&#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85085" cy="2018030"/>
                    </a:xfrm>
                    <a:prstGeom prst="rect">
                      <a:avLst/>
                    </a:prstGeom>
                    <a:noFill/>
                  </pic:spPr>
                </pic:pic>
              </a:graphicData>
            </a:graphic>
          </wp:inline>
        </w:drawing>
      </w:r>
      <w:r w:rsidR="00B61DCB" w:rsidRPr="00B61DCB">
        <w:rPr>
          <w:rFonts w:ascii="Times New Roman" w:hAnsi="Times New Roman" w:cs="Times New Roman"/>
          <w:noProof/>
          <w:sz w:val="36"/>
          <w:szCs w:val="36"/>
        </w:rPr>
        <w:drawing>
          <wp:inline distT="0" distB="0" distL="0" distR="0" wp14:anchorId="58A8E873" wp14:editId="26A06681">
            <wp:extent cx="4190827" cy="2340864"/>
            <wp:effectExtent l="0" t="0" r="635" b="2540"/>
            <wp:docPr id="681092758" name="Picture 1" descr="A red rectangles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92758" name="Picture 1" descr="A red rectangles with yellow text&#10;&#10;AI-generated content may be incorrect."/>
                    <pic:cNvPicPr/>
                  </pic:nvPicPr>
                  <pic:blipFill>
                    <a:blip r:embed="rId116"/>
                    <a:stretch>
                      <a:fillRect/>
                    </a:stretch>
                  </pic:blipFill>
                  <pic:spPr>
                    <a:xfrm>
                      <a:off x="0" y="0"/>
                      <a:ext cx="4224653" cy="2359758"/>
                    </a:xfrm>
                    <a:prstGeom prst="rect">
                      <a:avLst/>
                    </a:prstGeom>
                  </pic:spPr>
                </pic:pic>
              </a:graphicData>
            </a:graphic>
          </wp:inline>
        </w:drawing>
      </w:r>
    </w:p>
    <w:p w14:paraId="138FDDB0" w14:textId="366B9240" w:rsidR="00191356" w:rsidRDefault="00481F88">
      <w:pPr>
        <w:spacing w:after="200" w:line="276" w:lineRule="auto"/>
        <w:rPr>
          <w:rFonts w:ascii="Times New Roman" w:hAnsi="Times New Roman" w:cs="Times New Roman"/>
          <w:sz w:val="36"/>
          <w:szCs w:val="36"/>
        </w:rPr>
      </w:pPr>
      <w:r w:rsidRPr="00481F88">
        <w:rPr>
          <w:rFonts w:ascii="Times New Roman" w:hAnsi="Times New Roman" w:cs="Times New Roman"/>
          <w:sz w:val="36"/>
          <w:szCs w:val="36"/>
        </w:rPr>
        <w:t xml:space="preserve"> </w:t>
      </w:r>
      <w:r w:rsidR="00191356">
        <w:rPr>
          <w:rFonts w:ascii="Times New Roman" w:hAnsi="Times New Roman" w:cs="Times New Roman"/>
          <w:sz w:val="36"/>
          <w:szCs w:val="36"/>
        </w:rPr>
        <w:br w:type="page"/>
      </w:r>
    </w:p>
    <w:p w14:paraId="6C0EEBE0" w14:textId="55D07E7A" w:rsidR="00191356" w:rsidRDefault="005C79D1" w:rsidP="1BB722F9">
      <w:pPr>
        <w:spacing w:after="200" w:line="276" w:lineRule="auto"/>
        <w:rPr>
          <w:rFonts w:ascii="Times New Roman" w:hAnsi="Times New Roman" w:cs="Times New Roman"/>
          <w:sz w:val="36"/>
          <w:szCs w:val="36"/>
        </w:rPr>
      </w:pPr>
      <w:r>
        <w:rPr>
          <w:rFonts w:ascii="Times New Roman" w:hAnsi="Times New Roman" w:cs="Times New Roman"/>
          <w:noProof/>
          <w:sz w:val="36"/>
          <w:szCs w:val="36"/>
        </w:rPr>
        <w:lastRenderedPageBreak/>
        <mc:AlternateContent>
          <mc:Choice Requires="wps">
            <w:drawing>
              <wp:anchor distT="0" distB="0" distL="114300" distR="114300" simplePos="0" relativeHeight="251658314" behindDoc="0" locked="0" layoutInCell="1" allowOverlap="1" wp14:anchorId="00609694" wp14:editId="0E844DF2">
                <wp:simplePos x="0" y="0"/>
                <wp:positionH relativeFrom="margin">
                  <wp:align>left</wp:align>
                </wp:positionH>
                <wp:positionV relativeFrom="paragraph">
                  <wp:posOffset>-117754</wp:posOffset>
                </wp:positionV>
                <wp:extent cx="4454956" cy="490119"/>
                <wp:effectExtent l="0" t="0" r="22225" b="24765"/>
                <wp:wrapNone/>
                <wp:docPr id="1232102897" name="Text Box 59"/>
                <wp:cNvGraphicFramePr/>
                <a:graphic xmlns:a="http://schemas.openxmlformats.org/drawingml/2006/main">
                  <a:graphicData uri="http://schemas.microsoft.com/office/word/2010/wordprocessingShape">
                    <wps:wsp>
                      <wps:cNvSpPr txBox="1"/>
                      <wps:spPr>
                        <a:xfrm>
                          <a:off x="0" y="0"/>
                          <a:ext cx="4454956" cy="490119"/>
                        </a:xfrm>
                        <a:prstGeom prst="rect">
                          <a:avLst/>
                        </a:prstGeom>
                        <a:solidFill>
                          <a:schemeClr val="lt1"/>
                        </a:solidFill>
                        <a:ln w="6350">
                          <a:solidFill>
                            <a:prstClr val="black"/>
                          </a:solidFill>
                        </a:ln>
                      </wps:spPr>
                      <wps:txbx>
                        <w:txbxContent>
                          <w:p w14:paraId="745AE93A" w14:textId="7706F9B6" w:rsidR="005C79D1" w:rsidRPr="00793A10" w:rsidRDefault="005C79D1" w:rsidP="005C79D1">
                            <w:pPr>
                              <w:rPr>
                                <w:rFonts w:ascii="Times New Roman" w:hAnsi="Times New Roman" w:cs="Times New Roman"/>
                                <w:sz w:val="32"/>
                                <w:szCs w:val="32"/>
                              </w:rPr>
                            </w:pPr>
                            <w:r>
                              <w:rPr>
                                <w:rFonts w:ascii="Times New Roman" w:hAnsi="Times New Roman" w:cs="Times New Roman"/>
                                <w:sz w:val="36"/>
                                <w:szCs w:val="36"/>
                              </w:rPr>
                              <w:t>First about the Name Check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09694" id="_x0000_s1080" type="#_x0000_t202" style="position:absolute;margin-left:0;margin-top:-9.25pt;width:350.8pt;height:38.6pt;z-index:25165831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" fillcolor="white [3201]" strokeweight=".5pt">
                <v:textbox>
                  <w:txbxContent>
                    <w:p w14:paraId="745AE93A" w14:textId="7706F9B6" w:rsidR="005C79D1" w:rsidRPr="00793A10" w:rsidRDefault="005C79D1" w:rsidP="005C79D1">
                      <w:pPr>
                        <w:rPr>
                          <w:rFonts w:ascii="Times New Roman" w:hAnsi="Times New Roman" w:cs="Times New Roman"/>
                          <w:sz w:val="32"/>
                          <w:szCs w:val="32"/>
                        </w:rPr>
                      </w:pPr>
                      <w:r>
                        <w:rPr>
                          <w:rFonts w:ascii="Times New Roman" w:hAnsi="Times New Roman" w:cs="Times New Roman"/>
                          <w:sz w:val="36"/>
                          <w:szCs w:val="36"/>
                        </w:rPr>
                        <w:t>First about the Name Check Button</w:t>
                      </w:r>
                    </w:p>
                  </w:txbxContent>
                </v:textbox>
                <w10:wrap anchorx="margin"/>
              </v:shape>
            </w:pict>
          </mc:Fallback>
        </mc:AlternateContent>
      </w:r>
      <w:r>
        <w:rPr>
          <w:rFonts w:ascii="Times New Roman" w:hAnsi="Times New Roman" w:cs="Times New Roman"/>
          <w:sz w:val="36"/>
          <w:szCs w:val="36"/>
        </w:rPr>
        <w:t xml:space="preserve"> </w:t>
      </w:r>
    </w:p>
    <w:p w14:paraId="6955DB23" w14:textId="1A9B2BD4" w:rsidR="00410A84" w:rsidRDefault="00AF57C7" w:rsidP="00324512">
      <w:pPr>
        <w:pStyle w:val="Heading3"/>
      </w:pPr>
      <w:bookmarkStart w:id="35" w:name="_Toc195282885"/>
      <w:r>
        <w:t>Query:</w:t>
      </w:r>
      <w:r w:rsidRPr="00AF57C7">
        <w:t xml:space="preserve"> Name Check</w:t>
      </w:r>
      <w:bookmarkEnd w:id="35"/>
    </w:p>
    <w:p w14:paraId="6BD50DD4" w14:textId="001A6DA6" w:rsidR="39BCC367" w:rsidRDefault="00564D18" w:rsidP="39BCC367">
      <w:pPr>
        <w:spacing w:after="200" w:line="276" w:lineRule="auto"/>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58316" behindDoc="0" locked="0" layoutInCell="1" allowOverlap="1" wp14:anchorId="4586A898" wp14:editId="4772A168">
                <wp:simplePos x="0" y="0"/>
                <wp:positionH relativeFrom="column">
                  <wp:posOffset>2505253</wp:posOffset>
                </wp:positionH>
                <wp:positionV relativeFrom="paragraph">
                  <wp:posOffset>78690</wp:posOffset>
                </wp:positionV>
                <wp:extent cx="4081882" cy="1148487"/>
                <wp:effectExtent l="0" t="0" r="13970" b="13970"/>
                <wp:wrapNone/>
                <wp:docPr id="1333052495" name="Text Box 64"/>
                <wp:cNvGraphicFramePr/>
                <a:graphic xmlns:a="http://schemas.openxmlformats.org/drawingml/2006/main">
                  <a:graphicData uri="http://schemas.microsoft.com/office/word/2010/wordprocessingShape">
                    <wps:wsp>
                      <wps:cNvSpPr txBox="1"/>
                      <wps:spPr>
                        <a:xfrm>
                          <a:off x="0" y="0"/>
                          <a:ext cx="4081882" cy="1148487"/>
                        </a:xfrm>
                        <a:prstGeom prst="rect">
                          <a:avLst/>
                        </a:prstGeom>
                        <a:solidFill>
                          <a:schemeClr val="lt1"/>
                        </a:solidFill>
                        <a:ln w="6350">
                          <a:solidFill>
                            <a:prstClr val="black"/>
                          </a:solidFill>
                        </a:ln>
                      </wps:spPr>
                      <wps:txbx>
                        <w:txbxContent>
                          <w:p w14:paraId="2784ACE5" w14:textId="2970C739" w:rsidR="00481F88" w:rsidRPr="00781586" w:rsidRDefault="00481F88">
                            <w:pPr>
                              <w:rPr>
                                <w:rFonts w:ascii="Times New Roman" w:hAnsi="Times New Roman" w:cs="Times New Roman"/>
                                <w:sz w:val="32"/>
                                <w:szCs w:val="32"/>
                              </w:rPr>
                            </w:pPr>
                            <w:r w:rsidRPr="00781586">
                              <w:rPr>
                                <w:rFonts w:ascii="Times New Roman" w:hAnsi="Times New Roman" w:cs="Times New Roman"/>
                                <w:sz w:val="32"/>
                                <w:szCs w:val="32"/>
                              </w:rPr>
                              <w:t xml:space="preserve">When click this button, </w:t>
                            </w:r>
                            <w:r w:rsidR="009735C6" w:rsidRPr="00781586">
                              <w:rPr>
                                <w:rFonts w:ascii="Times New Roman" w:hAnsi="Times New Roman" w:cs="Times New Roman"/>
                                <w:sz w:val="32"/>
                                <w:szCs w:val="32"/>
                              </w:rPr>
                              <w:t>it wil</w:t>
                            </w:r>
                            <w:r w:rsidR="00781586">
                              <w:rPr>
                                <w:rFonts w:ascii="Times New Roman" w:hAnsi="Times New Roman" w:cs="Times New Roman"/>
                                <w:sz w:val="32"/>
                                <w:szCs w:val="32"/>
                              </w:rPr>
                              <w:t>l</w:t>
                            </w:r>
                            <w:r w:rsidR="007473B1" w:rsidRPr="00781586">
                              <w:rPr>
                                <w:rFonts w:ascii="Times New Roman" w:hAnsi="Times New Roman" w:cs="Times New Roman"/>
                                <w:sz w:val="32"/>
                                <w:szCs w:val="32"/>
                              </w:rPr>
                              <w:t xml:space="preserve"> </w:t>
                            </w:r>
                            <w:r w:rsidR="00781586" w:rsidRPr="00781586">
                              <w:rPr>
                                <w:rFonts w:ascii="Times New Roman" w:hAnsi="Times New Roman" w:cs="Times New Roman"/>
                                <w:sz w:val="32"/>
                                <w:szCs w:val="32"/>
                              </w:rPr>
                              <w:t>require you</w:t>
                            </w:r>
                            <w:r w:rsidR="009735C6" w:rsidRPr="00781586">
                              <w:rPr>
                                <w:rFonts w:ascii="Times New Roman" w:hAnsi="Times New Roman" w:cs="Times New Roman"/>
                                <w:sz w:val="32"/>
                                <w:szCs w:val="32"/>
                              </w:rPr>
                              <w:t xml:space="preserve"> </w:t>
                            </w:r>
                            <w:r w:rsidR="00781586">
                              <w:rPr>
                                <w:rFonts w:ascii="Times New Roman" w:hAnsi="Times New Roman" w:cs="Times New Roman"/>
                                <w:sz w:val="32"/>
                                <w:szCs w:val="32"/>
                              </w:rPr>
                              <w:t>to enter Customers FirstName</w:t>
                            </w:r>
                            <w:r w:rsidR="00214997">
                              <w:rPr>
                                <w:rFonts w:ascii="Times New Roman" w:hAnsi="Times New Roman" w:cs="Times New Roman"/>
                                <w:sz w:val="32"/>
                                <w:szCs w:val="32"/>
                              </w:rPr>
                              <w:t xml:space="preserve"> and LastName</w:t>
                            </w:r>
                            <w:r w:rsidR="00781586">
                              <w:rPr>
                                <w:rFonts w:ascii="Times New Roman" w:hAnsi="Times New Roman" w:cs="Times New Roman"/>
                                <w:sz w:val="32"/>
                                <w:szCs w:val="32"/>
                              </w:rPr>
                              <w:t xml:space="preserve"> to find </w:t>
                            </w:r>
                            <w:r w:rsidR="00813BAB">
                              <w:rPr>
                                <w:rFonts w:ascii="Times New Roman" w:hAnsi="Times New Roman" w:cs="Times New Roman"/>
                                <w:sz w:val="32"/>
                                <w:szCs w:val="32"/>
                              </w:rPr>
                              <w:t>their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6A898" id="Text Box 64" o:spid="_x0000_s1081" type="#_x0000_t202" style="position:absolute;margin-left:197.25pt;margin-top:6.2pt;width:321.4pt;height:90.45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" fillcolor="white [3201]" strokeweight=".5pt">
                <v:textbox>
                  <w:txbxContent>
                    <w:p w14:paraId="2784ACE5" w14:textId="2970C739" w:rsidR="00481F88" w:rsidRPr="00781586" w:rsidRDefault="00481F88">
                      <w:pPr>
                        <w:rPr>
                          <w:rFonts w:ascii="Times New Roman" w:hAnsi="Times New Roman" w:cs="Times New Roman"/>
                          <w:sz w:val="32"/>
                          <w:szCs w:val="32"/>
                        </w:rPr>
                      </w:pPr>
                      <w:r w:rsidRPr="00781586">
                        <w:rPr>
                          <w:rFonts w:ascii="Times New Roman" w:hAnsi="Times New Roman" w:cs="Times New Roman"/>
                          <w:sz w:val="32"/>
                          <w:szCs w:val="32"/>
                        </w:rPr>
                        <w:t xml:space="preserve">When click this button, </w:t>
                      </w:r>
                      <w:r w:rsidR="009735C6" w:rsidRPr="00781586">
                        <w:rPr>
                          <w:rFonts w:ascii="Times New Roman" w:hAnsi="Times New Roman" w:cs="Times New Roman"/>
                          <w:sz w:val="32"/>
                          <w:szCs w:val="32"/>
                        </w:rPr>
                        <w:t>it wil</w:t>
                      </w:r>
                      <w:r w:rsidR="00781586">
                        <w:rPr>
                          <w:rFonts w:ascii="Times New Roman" w:hAnsi="Times New Roman" w:cs="Times New Roman"/>
                          <w:sz w:val="32"/>
                          <w:szCs w:val="32"/>
                        </w:rPr>
                        <w:t>l</w:t>
                      </w:r>
                      <w:r w:rsidR="007473B1" w:rsidRPr="00781586">
                        <w:rPr>
                          <w:rFonts w:ascii="Times New Roman" w:hAnsi="Times New Roman" w:cs="Times New Roman"/>
                          <w:sz w:val="32"/>
                          <w:szCs w:val="32"/>
                        </w:rPr>
                        <w:t xml:space="preserve"> </w:t>
                      </w:r>
                      <w:r w:rsidR="00781586" w:rsidRPr="00781586">
                        <w:rPr>
                          <w:rFonts w:ascii="Times New Roman" w:hAnsi="Times New Roman" w:cs="Times New Roman"/>
                          <w:sz w:val="32"/>
                          <w:szCs w:val="32"/>
                        </w:rPr>
                        <w:t>require you</w:t>
                      </w:r>
                      <w:r w:rsidR="009735C6" w:rsidRPr="00781586">
                        <w:rPr>
                          <w:rFonts w:ascii="Times New Roman" w:hAnsi="Times New Roman" w:cs="Times New Roman"/>
                          <w:sz w:val="32"/>
                          <w:szCs w:val="32"/>
                        </w:rPr>
                        <w:t xml:space="preserve"> </w:t>
                      </w:r>
                      <w:r w:rsidR="00781586">
                        <w:rPr>
                          <w:rFonts w:ascii="Times New Roman" w:hAnsi="Times New Roman" w:cs="Times New Roman"/>
                          <w:sz w:val="32"/>
                          <w:szCs w:val="32"/>
                        </w:rPr>
                        <w:t>to enter Customers FirstName</w:t>
                      </w:r>
                      <w:r w:rsidR="00214997">
                        <w:rPr>
                          <w:rFonts w:ascii="Times New Roman" w:hAnsi="Times New Roman" w:cs="Times New Roman"/>
                          <w:sz w:val="32"/>
                          <w:szCs w:val="32"/>
                        </w:rPr>
                        <w:t xml:space="preserve"> and LastName</w:t>
                      </w:r>
                      <w:r w:rsidR="00781586">
                        <w:rPr>
                          <w:rFonts w:ascii="Times New Roman" w:hAnsi="Times New Roman" w:cs="Times New Roman"/>
                          <w:sz w:val="32"/>
                          <w:szCs w:val="32"/>
                        </w:rPr>
                        <w:t xml:space="preserve"> to find </w:t>
                      </w:r>
                      <w:r w:rsidR="00813BAB">
                        <w:rPr>
                          <w:rFonts w:ascii="Times New Roman" w:hAnsi="Times New Roman" w:cs="Times New Roman"/>
                          <w:sz w:val="32"/>
                          <w:szCs w:val="32"/>
                        </w:rPr>
                        <w:t>their information</w:t>
                      </w:r>
                    </w:p>
                  </w:txbxContent>
                </v:textbox>
              </v:shape>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658315" behindDoc="0" locked="0" layoutInCell="1" allowOverlap="1" wp14:anchorId="0A48C9C6" wp14:editId="22567C5A">
                <wp:simplePos x="0" y="0"/>
                <wp:positionH relativeFrom="column">
                  <wp:posOffset>1620114</wp:posOffset>
                </wp:positionH>
                <wp:positionV relativeFrom="paragraph">
                  <wp:posOffset>422249</wp:posOffset>
                </wp:positionV>
                <wp:extent cx="694944" cy="87783"/>
                <wp:effectExtent l="38100" t="0" r="29210" b="83820"/>
                <wp:wrapNone/>
                <wp:docPr id="1106378142" name="Straight Arrow Connector 62"/>
                <wp:cNvGraphicFramePr/>
                <a:graphic xmlns:a="http://schemas.openxmlformats.org/drawingml/2006/main">
                  <a:graphicData uri="http://schemas.microsoft.com/office/word/2010/wordprocessingShape">
                    <wps:wsp>
                      <wps:cNvCnPr/>
                      <wps:spPr>
                        <a:xfrm flipH="1">
                          <a:off x="0" y="0"/>
                          <a:ext cx="694944" cy="877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7B48C0" id="Straight Arrow Connector 62" o:spid="_x0000_s1026" type="#_x0000_t32" style="position:absolute;margin-left:127.55pt;margin-top:33.25pt;width:54.7pt;height:6.9pt;flip:x;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" strokecolor="black [3200]" strokeweight=".5pt">
                <v:stroke endarrow="block" joinstyle="miter"/>
              </v:shape>
            </w:pict>
          </mc:Fallback>
        </mc:AlternateContent>
      </w:r>
      <w:r w:rsidRPr="00481F88">
        <w:rPr>
          <w:rFonts w:ascii="Times New Roman" w:hAnsi="Times New Roman" w:cs="Times New Roman"/>
          <w:noProof/>
          <w:sz w:val="36"/>
          <w:szCs w:val="36"/>
        </w:rPr>
        <w:drawing>
          <wp:inline distT="0" distB="0" distL="0" distR="0" wp14:anchorId="51D31F09" wp14:editId="2B5A79A2">
            <wp:extent cx="1536192" cy="1005508"/>
            <wp:effectExtent l="0" t="0" r="6985" b="4445"/>
            <wp:docPr id="1546097811" name="Picture 1" descr="A red sig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7811" name="Picture 1" descr="A red sign with yellow text&#10;&#10;AI-generated content may be incorrect."/>
                    <pic:cNvPicPr/>
                  </pic:nvPicPr>
                  <pic:blipFill>
                    <a:blip r:embed="rId117"/>
                    <a:stretch>
                      <a:fillRect/>
                    </a:stretch>
                  </pic:blipFill>
                  <pic:spPr>
                    <a:xfrm>
                      <a:off x="0" y="0"/>
                      <a:ext cx="1541842" cy="1009206"/>
                    </a:xfrm>
                    <a:prstGeom prst="rect">
                      <a:avLst/>
                    </a:prstGeom>
                  </pic:spPr>
                </pic:pic>
              </a:graphicData>
            </a:graphic>
          </wp:inline>
        </w:drawing>
      </w:r>
    </w:p>
    <w:p w14:paraId="080FBDF2" w14:textId="2500E74F" w:rsidR="39BCC367" w:rsidRDefault="005675CF" w:rsidP="39BCC367">
      <w:pPr>
        <w:spacing w:after="200" w:line="276" w:lineRule="auto"/>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58318" behindDoc="0" locked="0" layoutInCell="1" allowOverlap="1" wp14:anchorId="23689BD2" wp14:editId="616B5560">
                <wp:simplePos x="0" y="0"/>
                <wp:positionH relativeFrom="column">
                  <wp:posOffset>2995574</wp:posOffset>
                </wp:positionH>
                <wp:positionV relativeFrom="paragraph">
                  <wp:posOffset>505028</wp:posOffset>
                </wp:positionV>
                <wp:extent cx="3328416" cy="607162"/>
                <wp:effectExtent l="0" t="0" r="24765" b="21590"/>
                <wp:wrapNone/>
                <wp:docPr id="321670883" name="Text Box 65"/>
                <wp:cNvGraphicFramePr/>
                <a:graphic xmlns:a="http://schemas.openxmlformats.org/drawingml/2006/main">
                  <a:graphicData uri="http://schemas.microsoft.com/office/word/2010/wordprocessingShape">
                    <wps:wsp>
                      <wps:cNvSpPr txBox="1"/>
                      <wps:spPr>
                        <a:xfrm>
                          <a:off x="0" y="0"/>
                          <a:ext cx="3328416" cy="607162"/>
                        </a:xfrm>
                        <a:prstGeom prst="rect">
                          <a:avLst/>
                        </a:prstGeom>
                        <a:solidFill>
                          <a:schemeClr val="lt1"/>
                        </a:solidFill>
                        <a:ln w="6350">
                          <a:solidFill>
                            <a:prstClr val="black"/>
                          </a:solidFill>
                        </a:ln>
                      </wps:spPr>
                      <wps:txbx>
                        <w:txbxContent>
                          <w:p w14:paraId="6E8CD13F" w14:textId="77777777" w:rsidR="005351E3" w:rsidRDefault="001C6728">
                            <w:pPr>
                              <w:rPr>
                                <w:rFonts w:ascii="Times New Roman" w:hAnsi="Times New Roman" w:cs="Times New Roman"/>
                                <w:sz w:val="32"/>
                                <w:szCs w:val="32"/>
                              </w:rPr>
                            </w:pPr>
                            <w:r w:rsidRPr="005675CF">
                              <w:rPr>
                                <w:rFonts w:ascii="Times New Roman" w:hAnsi="Times New Roman" w:cs="Times New Roman"/>
                                <w:sz w:val="32"/>
                                <w:szCs w:val="32"/>
                              </w:rPr>
                              <w:t xml:space="preserve">First, we enter </w:t>
                            </w:r>
                            <w:r>
                              <w:rPr>
                                <w:rFonts w:ascii="Times New Roman" w:hAnsi="Times New Roman" w:cs="Times New Roman"/>
                                <w:sz w:val="32"/>
                                <w:szCs w:val="32"/>
                              </w:rPr>
                              <w:t xml:space="preserve">Customer </w:t>
                            </w:r>
                            <w:r w:rsidRPr="005675CF">
                              <w:rPr>
                                <w:rFonts w:ascii="Times New Roman" w:hAnsi="Times New Roman" w:cs="Times New Roman"/>
                                <w:sz w:val="32"/>
                                <w:szCs w:val="32"/>
                              </w:rPr>
                              <w:t xml:space="preserve">First </w:t>
                            </w:r>
                            <w:r>
                              <w:rPr>
                                <w:rFonts w:ascii="Times New Roman" w:hAnsi="Times New Roman" w:cs="Times New Roman"/>
                                <w:sz w:val="32"/>
                                <w:szCs w:val="32"/>
                              </w:rPr>
                              <w:t>N</w:t>
                            </w:r>
                            <w:r w:rsidRPr="005675CF">
                              <w:rPr>
                                <w:rFonts w:ascii="Times New Roman" w:hAnsi="Times New Roman" w:cs="Times New Roman"/>
                                <w:sz w:val="32"/>
                                <w:szCs w:val="32"/>
                              </w:rPr>
                              <w:t xml:space="preserve">ame, for example I entered </w:t>
                            </w:r>
                            <w:r w:rsidRPr="000C32B6">
                              <w:rPr>
                                <w:rFonts w:ascii="Times New Roman" w:hAnsi="Times New Roman" w:cs="Times New Roman"/>
                                <w:sz w:val="32"/>
                                <w:szCs w:val="32"/>
                                <w:highlight w:val="yellow"/>
                              </w:rPr>
                              <w:t>“</w:t>
                            </w:r>
                            <w:r w:rsidR="00FA692C" w:rsidRPr="000C32B6">
                              <w:rPr>
                                <w:rFonts w:ascii="Times New Roman" w:hAnsi="Times New Roman" w:cs="Times New Roman"/>
                                <w:sz w:val="32"/>
                                <w:szCs w:val="32"/>
                                <w:highlight w:val="yellow"/>
                              </w:rPr>
                              <w:t>W</w:t>
                            </w:r>
                            <w:r w:rsidR="005675CF" w:rsidRPr="000C32B6">
                              <w:rPr>
                                <w:rFonts w:ascii="Times New Roman" w:hAnsi="Times New Roman" w:cs="Times New Roman"/>
                                <w:sz w:val="32"/>
                                <w:szCs w:val="32"/>
                                <w:highlight w:val="yellow"/>
                              </w:rPr>
                              <w:t>ing”</w:t>
                            </w:r>
                          </w:p>
                          <w:p w14:paraId="39B7AEF8" w14:textId="410D134C" w:rsidR="00115D70" w:rsidRDefault="00115D70">
                            <w:pPr>
                              <w:rPr>
                                <w:rFonts w:ascii="Times New Roman" w:hAnsi="Times New Roman" w:cs="Times New Roman"/>
                                <w:sz w:val="32"/>
                                <w:szCs w:val="32"/>
                              </w:rPr>
                            </w:pPr>
                          </w:p>
                          <w:p w14:paraId="40DB3CC1" w14:textId="747A681C" w:rsidR="009A4D25" w:rsidRPr="005675CF" w:rsidRDefault="009A4D25">
                            <w:pPr>
                              <w:rPr>
                                <w:rFonts w:ascii="Times New Roman" w:hAnsi="Times New Roman" w:cs="Times New Roman"/>
                                <w:sz w:val="32"/>
                                <w:szCs w:val="32"/>
                              </w:rPr>
                            </w:pPr>
                          </w:p>
                          <w:p w14:paraId="0F225B77" w14:textId="15678EBA" w:rsidR="005675CF" w:rsidRPr="005675CF" w:rsidRDefault="005675CF">
                            <w:pPr>
                              <w:rPr>
                                <w:rFonts w:ascii="Times New Roman" w:hAnsi="Times New Roman" w:cs="Times New Roman"/>
                                <w:sz w:val="32"/>
                                <w:szCs w:val="32"/>
                              </w:rPr>
                            </w:pPr>
                            <w:r w:rsidRPr="005675CF">
                              <w:rPr>
                                <w:rFonts w:ascii="Times New Roman" w:hAnsi="Times New Roman" w:cs="Times New Roman"/>
                                <w:sz w:val="32"/>
                                <w:szCs w:val="32"/>
                              </w:rPr>
                              <w:t xml:space="preserve">First, we enter </w:t>
                            </w:r>
                            <w:r>
                              <w:rPr>
                                <w:rFonts w:ascii="Times New Roman" w:hAnsi="Times New Roman" w:cs="Times New Roman"/>
                                <w:sz w:val="32"/>
                                <w:szCs w:val="32"/>
                              </w:rPr>
                              <w:t xml:space="preserve">Customer </w:t>
                            </w:r>
                            <w:r w:rsidRPr="005675CF">
                              <w:rPr>
                                <w:rFonts w:ascii="Times New Roman" w:hAnsi="Times New Roman" w:cs="Times New Roman"/>
                                <w:sz w:val="32"/>
                                <w:szCs w:val="32"/>
                              </w:rPr>
                              <w:t xml:space="preserve">First </w:t>
                            </w:r>
                            <w:r>
                              <w:rPr>
                                <w:rFonts w:ascii="Times New Roman" w:hAnsi="Times New Roman" w:cs="Times New Roman"/>
                                <w:sz w:val="32"/>
                                <w:szCs w:val="32"/>
                              </w:rPr>
                              <w:t>N</w:t>
                            </w:r>
                            <w:r w:rsidRPr="005675CF">
                              <w:rPr>
                                <w:rFonts w:ascii="Times New Roman" w:hAnsi="Times New Roman" w:cs="Times New Roman"/>
                                <w:sz w:val="32"/>
                                <w:szCs w:val="32"/>
                              </w:rPr>
                              <w:t>ame, for example I entered “</w:t>
                            </w:r>
                            <w:r w:rsidR="00FA692C">
                              <w:rPr>
                                <w:rFonts w:ascii="Times New Roman" w:hAnsi="Times New Roman" w:cs="Times New Roman"/>
                                <w:sz w:val="32"/>
                                <w:szCs w:val="32"/>
                              </w:rPr>
                              <w:t>W</w:t>
                            </w:r>
                            <w:r w:rsidRPr="005675CF">
                              <w:rPr>
                                <w:rFonts w:ascii="Times New Roman" w:hAnsi="Times New Roman" w:cs="Times New Roman"/>
                                <w:sz w:val="32"/>
                                <w:szCs w:val="32"/>
                              </w:rPr>
                              <w: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689BD2" id="Text Box 65" o:spid="_x0000_s1082" type="#_x0000_t202" style="position:absolute;margin-left:235.85pt;margin-top:39.75pt;width:262.1pt;height:47.8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" fillcolor="white [3201]" strokeweight=".5pt">
                <v:textbox>
                  <w:txbxContent>
                    <w:p w14:paraId="6E8CD13F" w14:textId="77777777" w:rsidR="005351E3" w:rsidRDefault="001C6728">
                      <w:pPr>
                        <w:rPr>
                          <w:rFonts w:ascii="Times New Roman" w:hAnsi="Times New Roman" w:cs="Times New Roman"/>
                          <w:sz w:val="32"/>
                          <w:szCs w:val="32"/>
                        </w:rPr>
                      </w:pPr>
                      <w:r w:rsidRPr="005675CF">
                        <w:rPr>
                          <w:rFonts w:ascii="Times New Roman" w:hAnsi="Times New Roman" w:cs="Times New Roman"/>
                          <w:sz w:val="32"/>
                          <w:szCs w:val="32"/>
                        </w:rPr>
                        <w:t xml:space="preserve">First, we enter </w:t>
                      </w:r>
                      <w:r>
                        <w:rPr>
                          <w:rFonts w:ascii="Times New Roman" w:hAnsi="Times New Roman" w:cs="Times New Roman"/>
                          <w:sz w:val="32"/>
                          <w:szCs w:val="32"/>
                        </w:rPr>
                        <w:t xml:space="preserve">Customer </w:t>
                      </w:r>
                      <w:r w:rsidRPr="005675CF">
                        <w:rPr>
                          <w:rFonts w:ascii="Times New Roman" w:hAnsi="Times New Roman" w:cs="Times New Roman"/>
                          <w:sz w:val="32"/>
                          <w:szCs w:val="32"/>
                        </w:rPr>
                        <w:t xml:space="preserve">First </w:t>
                      </w:r>
                      <w:r>
                        <w:rPr>
                          <w:rFonts w:ascii="Times New Roman" w:hAnsi="Times New Roman" w:cs="Times New Roman"/>
                          <w:sz w:val="32"/>
                          <w:szCs w:val="32"/>
                        </w:rPr>
                        <w:t>N</w:t>
                      </w:r>
                      <w:r w:rsidRPr="005675CF">
                        <w:rPr>
                          <w:rFonts w:ascii="Times New Roman" w:hAnsi="Times New Roman" w:cs="Times New Roman"/>
                          <w:sz w:val="32"/>
                          <w:szCs w:val="32"/>
                        </w:rPr>
                        <w:t xml:space="preserve">ame, for example I entered </w:t>
                      </w:r>
                      <w:r w:rsidRPr="000C32B6">
                        <w:rPr>
                          <w:rFonts w:ascii="Times New Roman" w:hAnsi="Times New Roman" w:cs="Times New Roman"/>
                          <w:sz w:val="32"/>
                          <w:szCs w:val="32"/>
                          <w:highlight w:val="yellow"/>
                        </w:rPr>
                        <w:t>“</w:t>
                      </w:r>
                      <w:r w:rsidR="00FA692C" w:rsidRPr="000C32B6">
                        <w:rPr>
                          <w:rFonts w:ascii="Times New Roman" w:hAnsi="Times New Roman" w:cs="Times New Roman"/>
                          <w:sz w:val="32"/>
                          <w:szCs w:val="32"/>
                          <w:highlight w:val="yellow"/>
                        </w:rPr>
                        <w:t>W</w:t>
                      </w:r>
                      <w:r w:rsidR="005675CF" w:rsidRPr="000C32B6">
                        <w:rPr>
                          <w:rFonts w:ascii="Times New Roman" w:hAnsi="Times New Roman" w:cs="Times New Roman"/>
                          <w:sz w:val="32"/>
                          <w:szCs w:val="32"/>
                          <w:highlight w:val="yellow"/>
                        </w:rPr>
                        <w:t>ing”</w:t>
                      </w:r>
                    </w:p>
                    <w:p w14:paraId="39B7AEF8" w14:textId="410D134C" w:rsidR="00115D70" w:rsidRDefault="00115D70">
                      <w:pPr>
                        <w:rPr>
                          <w:rFonts w:ascii="Times New Roman" w:hAnsi="Times New Roman" w:cs="Times New Roman"/>
                          <w:sz w:val="32"/>
                          <w:szCs w:val="32"/>
                        </w:rPr>
                      </w:pPr>
                    </w:p>
                    <w:p w14:paraId="40DB3CC1" w14:textId="747A681C" w:rsidR="009A4D25" w:rsidRPr="005675CF" w:rsidRDefault="009A4D25">
                      <w:pPr>
                        <w:rPr>
                          <w:rFonts w:ascii="Times New Roman" w:hAnsi="Times New Roman" w:cs="Times New Roman"/>
                          <w:sz w:val="32"/>
                          <w:szCs w:val="32"/>
                        </w:rPr>
                      </w:pPr>
                    </w:p>
                    <w:p w14:paraId="0F225B77" w14:textId="15678EBA" w:rsidR="005675CF" w:rsidRPr="005675CF" w:rsidRDefault="005675CF">
                      <w:pPr>
                        <w:rPr>
                          <w:rFonts w:ascii="Times New Roman" w:hAnsi="Times New Roman" w:cs="Times New Roman"/>
                          <w:sz w:val="32"/>
                          <w:szCs w:val="32"/>
                        </w:rPr>
                      </w:pPr>
                      <w:r w:rsidRPr="005675CF">
                        <w:rPr>
                          <w:rFonts w:ascii="Times New Roman" w:hAnsi="Times New Roman" w:cs="Times New Roman"/>
                          <w:sz w:val="32"/>
                          <w:szCs w:val="32"/>
                        </w:rPr>
                        <w:t xml:space="preserve">First, we enter </w:t>
                      </w:r>
                      <w:r>
                        <w:rPr>
                          <w:rFonts w:ascii="Times New Roman" w:hAnsi="Times New Roman" w:cs="Times New Roman"/>
                          <w:sz w:val="32"/>
                          <w:szCs w:val="32"/>
                        </w:rPr>
                        <w:t xml:space="preserve">Customer </w:t>
                      </w:r>
                      <w:r w:rsidRPr="005675CF">
                        <w:rPr>
                          <w:rFonts w:ascii="Times New Roman" w:hAnsi="Times New Roman" w:cs="Times New Roman"/>
                          <w:sz w:val="32"/>
                          <w:szCs w:val="32"/>
                        </w:rPr>
                        <w:t xml:space="preserve">First </w:t>
                      </w:r>
                      <w:r>
                        <w:rPr>
                          <w:rFonts w:ascii="Times New Roman" w:hAnsi="Times New Roman" w:cs="Times New Roman"/>
                          <w:sz w:val="32"/>
                          <w:szCs w:val="32"/>
                        </w:rPr>
                        <w:t>N</w:t>
                      </w:r>
                      <w:r w:rsidRPr="005675CF">
                        <w:rPr>
                          <w:rFonts w:ascii="Times New Roman" w:hAnsi="Times New Roman" w:cs="Times New Roman"/>
                          <w:sz w:val="32"/>
                          <w:szCs w:val="32"/>
                        </w:rPr>
                        <w:t>ame, for example I entered “</w:t>
                      </w:r>
                      <w:r w:rsidR="00FA692C">
                        <w:rPr>
                          <w:rFonts w:ascii="Times New Roman" w:hAnsi="Times New Roman" w:cs="Times New Roman"/>
                          <w:sz w:val="32"/>
                          <w:szCs w:val="32"/>
                        </w:rPr>
                        <w:t>W</w:t>
                      </w:r>
                      <w:r w:rsidRPr="005675CF">
                        <w:rPr>
                          <w:rFonts w:ascii="Times New Roman" w:hAnsi="Times New Roman" w:cs="Times New Roman"/>
                          <w:sz w:val="32"/>
                          <w:szCs w:val="32"/>
                        </w:rPr>
                        <w:t>ing”</w:t>
                      </w:r>
                    </w:p>
                  </w:txbxContent>
                </v:textbox>
              </v:shape>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658317" behindDoc="0" locked="0" layoutInCell="1" allowOverlap="1" wp14:anchorId="227B6201" wp14:editId="0B571A14">
                <wp:simplePos x="0" y="0"/>
                <wp:positionH relativeFrom="column">
                  <wp:posOffset>2075382</wp:posOffset>
                </wp:positionH>
                <wp:positionV relativeFrom="paragraph">
                  <wp:posOffset>643864</wp:posOffset>
                </wp:positionV>
                <wp:extent cx="773887" cy="45719"/>
                <wp:effectExtent l="0" t="57150" r="26670" b="50165"/>
                <wp:wrapNone/>
                <wp:docPr id="1133741589" name="Straight Arrow Connector 62"/>
                <wp:cNvGraphicFramePr/>
                <a:graphic xmlns:a="http://schemas.openxmlformats.org/drawingml/2006/main">
                  <a:graphicData uri="http://schemas.microsoft.com/office/word/2010/wordprocessingShape">
                    <wps:wsp>
                      <wps:cNvCnPr/>
                      <wps:spPr>
                        <a:xfrm flipH="1" flipV="1">
                          <a:off x="0" y="0"/>
                          <a:ext cx="773887"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85D03" id="Straight Arrow Connector 62" o:spid="_x0000_s1026" type="#_x0000_t32" style="position:absolute;margin-left:163.4pt;margin-top:50.7pt;width:60.95pt;height:3.6pt;flip:x y;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" strokecolor="black [3200]" strokeweight=".5pt">
                <v:stroke endarrow="block" joinstyle="miter"/>
              </v:shape>
            </w:pict>
          </mc:Fallback>
        </mc:AlternateContent>
      </w:r>
      <w:r w:rsidR="00564D18" w:rsidRPr="00564D18">
        <w:rPr>
          <w:rFonts w:ascii="Times New Roman" w:hAnsi="Times New Roman" w:cs="Times New Roman"/>
          <w:noProof/>
          <w:sz w:val="36"/>
          <w:szCs w:val="36"/>
        </w:rPr>
        <w:drawing>
          <wp:inline distT="0" distB="0" distL="0" distR="0" wp14:anchorId="39FFA48A" wp14:editId="5EF85432">
            <wp:extent cx="3065177" cy="1953159"/>
            <wp:effectExtent l="0" t="0" r="1905" b="9525"/>
            <wp:docPr id="47928568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5689" name="Picture 1" descr="A screenshot of a computer screen&#10;&#10;AI-generated content may be incorrect."/>
                    <pic:cNvPicPr/>
                  </pic:nvPicPr>
                  <pic:blipFill>
                    <a:blip r:embed="rId118"/>
                    <a:stretch>
                      <a:fillRect/>
                    </a:stretch>
                  </pic:blipFill>
                  <pic:spPr>
                    <a:xfrm>
                      <a:off x="0" y="0"/>
                      <a:ext cx="3078735" cy="1961798"/>
                    </a:xfrm>
                    <a:prstGeom prst="rect">
                      <a:avLst/>
                    </a:prstGeom>
                  </pic:spPr>
                </pic:pic>
              </a:graphicData>
            </a:graphic>
          </wp:inline>
        </w:drawing>
      </w:r>
    </w:p>
    <w:p w14:paraId="1F1E93B8" w14:textId="2EB6898F" w:rsidR="39BCC367" w:rsidRDefault="005675CF" w:rsidP="39BCC367">
      <w:pPr>
        <w:spacing w:after="200" w:line="276" w:lineRule="auto"/>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58320" behindDoc="0" locked="0" layoutInCell="1" allowOverlap="1" wp14:anchorId="2DCF9E93" wp14:editId="0D4447DA">
                <wp:simplePos x="0" y="0"/>
                <wp:positionH relativeFrom="column">
                  <wp:posOffset>2913609</wp:posOffset>
                </wp:positionH>
                <wp:positionV relativeFrom="paragraph">
                  <wp:posOffset>181940</wp:posOffset>
                </wp:positionV>
                <wp:extent cx="3328416" cy="607162"/>
                <wp:effectExtent l="0" t="0" r="24765" b="21590"/>
                <wp:wrapNone/>
                <wp:docPr id="498782209" name="Text Box 65"/>
                <wp:cNvGraphicFramePr/>
                <a:graphic xmlns:a="http://schemas.openxmlformats.org/drawingml/2006/main">
                  <a:graphicData uri="http://schemas.microsoft.com/office/word/2010/wordprocessingShape">
                    <wps:wsp>
                      <wps:cNvSpPr txBox="1"/>
                      <wps:spPr>
                        <a:xfrm>
                          <a:off x="0" y="0"/>
                          <a:ext cx="3328416" cy="607162"/>
                        </a:xfrm>
                        <a:prstGeom prst="rect">
                          <a:avLst/>
                        </a:prstGeom>
                        <a:solidFill>
                          <a:schemeClr val="lt1"/>
                        </a:solidFill>
                        <a:ln w="6350">
                          <a:solidFill>
                            <a:prstClr val="black"/>
                          </a:solidFill>
                        </a:ln>
                      </wps:spPr>
                      <wps:txbx>
                        <w:txbxContent>
                          <w:p w14:paraId="25B282C1" w14:textId="1B7DA4A5" w:rsidR="005351E3" w:rsidRDefault="001C6728" w:rsidP="005675CF">
                            <w:pPr>
                              <w:rPr>
                                <w:rFonts w:ascii="Times New Roman" w:hAnsi="Times New Roman" w:cs="Times New Roman"/>
                                <w:sz w:val="32"/>
                                <w:szCs w:val="32"/>
                              </w:rPr>
                            </w:pPr>
                            <w:r>
                              <w:rPr>
                                <w:rFonts w:ascii="Times New Roman" w:hAnsi="Times New Roman" w:cs="Times New Roman"/>
                                <w:sz w:val="32"/>
                                <w:szCs w:val="32"/>
                              </w:rPr>
                              <w:t>then</w:t>
                            </w:r>
                            <w:r w:rsidRPr="005675CF">
                              <w:rPr>
                                <w:rFonts w:ascii="Times New Roman" w:hAnsi="Times New Roman" w:cs="Times New Roman"/>
                                <w:sz w:val="32"/>
                                <w:szCs w:val="32"/>
                              </w:rPr>
                              <w:t xml:space="preserve">, </w:t>
                            </w:r>
                            <w:r w:rsidR="000C32B6">
                              <w:rPr>
                                <w:rFonts w:ascii="Times New Roman" w:hAnsi="Times New Roman" w:cs="Times New Roman"/>
                                <w:sz w:val="32"/>
                                <w:szCs w:val="32"/>
                              </w:rPr>
                              <w:t>E</w:t>
                            </w:r>
                            <w:r w:rsidRPr="005675CF">
                              <w:rPr>
                                <w:rFonts w:ascii="Times New Roman" w:hAnsi="Times New Roman" w:cs="Times New Roman"/>
                                <w:sz w:val="32"/>
                                <w:szCs w:val="32"/>
                              </w:rPr>
                              <w:t xml:space="preserve">nter </w:t>
                            </w:r>
                            <w:r>
                              <w:rPr>
                                <w:rFonts w:ascii="Times New Roman" w:hAnsi="Times New Roman" w:cs="Times New Roman"/>
                                <w:sz w:val="32"/>
                                <w:szCs w:val="32"/>
                              </w:rPr>
                              <w:t xml:space="preserve">Customer </w:t>
                            </w:r>
                            <w:r w:rsidR="00FA692C">
                              <w:rPr>
                                <w:rFonts w:ascii="Times New Roman" w:hAnsi="Times New Roman" w:cs="Times New Roman"/>
                                <w:sz w:val="32"/>
                                <w:szCs w:val="32"/>
                              </w:rPr>
                              <w:t>L</w:t>
                            </w:r>
                            <w:r w:rsidR="005675CF">
                              <w:rPr>
                                <w:rFonts w:ascii="Times New Roman" w:hAnsi="Times New Roman" w:cs="Times New Roman"/>
                                <w:sz w:val="32"/>
                                <w:szCs w:val="32"/>
                              </w:rPr>
                              <w:t>ast</w:t>
                            </w:r>
                            <w:r w:rsidR="005675CF" w:rsidRPr="005675CF">
                              <w:rPr>
                                <w:rFonts w:ascii="Times New Roman" w:hAnsi="Times New Roman" w:cs="Times New Roman"/>
                                <w:sz w:val="32"/>
                                <w:szCs w:val="32"/>
                              </w:rPr>
                              <w:t xml:space="preserve"> </w:t>
                            </w:r>
                            <w:r w:rsidR="005675CF">
                              <w:rPr>
                                <w:rFonts w:ascii="Times New Roman" w:hAnsi="Times New Roman" w:cs="Times New Roman"/>
                                <w:sz w:val="32"/>
                                <w:szCs w:val="32"/>
                              </w:rPr>
                              <w:t>N</w:t>
                            </w:r>
                            <w:r w:rsidR="005675CF" w:rsidRPr="005675CF">
                              <w:rPr>
                                <w:rFonts w:ascii="Times New Roman" w:hAnsi="Times New Roman" w:cs="Times New Roman"/>
                                <w:sz w:val="32"/>
                                <w:szCs w:val="32"/>
                              </w:rPr>
                              <w:t xml:space="preserve">ame, for example </w:t>
                            </w:r>
                            <w:r w:rsidR="005675CF" w:rsidRPr="000C32B6">
                              <w:rPr>
                                <w:rFonts w:ascii="Times New Roman" w:hAnsi="Times New Roman" w:cs="Times New Roman"/>
                                <w:sz w:val="32"/>
                                <w:szCs w:val="32"/>
                                <w:highlight w:val="yellow"/>
                              </w:rPr>
                              <w:t>“</w:t>
                            </w:r>
                            <w:r w:rsidR="00FA692C" w:rsidRPr="000C32B6">
                              <w:rPr>
                                <w:rFonts w:ascii="Times New Roman" w:hAnsi="Times New Roman" w:cs="Times New Roman"/>
                                <w:sz w:val="32"/>
                                <w:szCs w:val="32"/>
                                <w:highlight w:val="yellow"/>
                              </w:rPr>
                              <w:t>Chan</w:t>
                            </w:r>
                            <w:r w:rsidR="005675CF" w:rsidRPr="000C32B6">
                              <w:rPr>
                                <w:rFonts w:ascii="Times New Roman" w:hAnsi="Times New Roman" w:cs="Times New Roman"/>
                                <w:sz w:val="32"/>
                                <w:szCs w:val="32"/>
                                <w:highlight w:val="yellow"/>
                              </w:rPr>
                              <w:t>”</w:t>
                            </w:r>
                          </w:p>
                          <w:p w14:paraId="249B789B" w14:textId="1B15B3D4" w:rsidR="000C63F5" w:rsidRDefault="000C63F5" w:rsidP="005675CF">
                            <w:pPr>
                              <w:rPr>
                                <w:rFonts w:ascii="Times New Roman" w:hAnsi="Times New Roman" w:cs="Times New Roman"/>
                                <w:sz w:val="32"/>
                                <w:szCs w:val="32"/>
                              </w:rPr>
                            </w:pPr>
                          </w:p>
                          <w:p w14:paraId="5781E78A" w14:textId="71D3ECCD" w:rsidR="009A4D25" w:rsidRDefault="009A4D25" w:rsidP="005675CF">
                            <w:pPr>
                              <w:rPr>
                                <w:rFonts w:ascii="Times New Roman" w:hAnsi="Times New Roman" w:cs="Times New Roman"/>
                                <w:sz w:val="32"/>
                                <w:szCs w:val="32"/>
                              </w:rPr>
                            </w:pPr>
                          </w:p>
                          <w:p w14:paraId="631862A6" w14:textId="1AD0CE2A" w:rsidR="005675CF" w:rsidRPr="005675CF" w:rsidRDefault="005675CF" w:rsidP="005675CF">
                            <w:pPr>
                              <w:rPr>
                                <w:rFonts w:ascii="Times New Roman" w:hAnsi="Times New Roman" w:cs="Times New Roman"/>
                                <w:sz w:val="32"/>
                                <w:szCs w:val="32"/>
                              </w:rPr>
                            </w:pPr>
                            <w:r>
                              <w:rPr>
                                <w:rFonts w:ascii="Times New Roman" w:hAnsi="Times New Roman" w:cs="Times New Roman"/>
                                <w:sz w:val="32"/>
                                <w:szCs w:val="32"/>
                              </w:rPr>
                              <w:t>then</w:t>
                            </w:r>
                            <w:r w:rsidRPr="005675CF">
                              <w:rPr>
                                <w:rFonts w:ascii="Times New Roman" w:hAnsi="Times New Roman" w:cs="Times New Roman"/>
                                <w:sz w:val="32"/>
                                <w:szCs w:val="32"/>
                              </w:rPr>
                              <w:t xml:space="preserve">, enter </w:t>
                            </w:r>
                            <w:r>
                              <w:rPr>
                                <w:rFonts w:ascii="Times New Roman" w:hAnsi="Times New Roman" w:cs="Times New Roman"/>
                                <w:sz w:val="32"/>
                                <w:szCs w:val="32"/>
                              </w:rPr>
                              <w:t xml:space="preserve">Customer </w:t>
                            </w:r>
                            <w:r w:rsidR="00FA692C">
                              <w:rPr>
                                <w:rFonts w:ascii="Times New Roman" w:hAnsi="Times New Roman" w:cs="Times New Roman"/>
                                <w:sz w:val="32"/>
                                <w:szCs w:val="32"/>
                              </w:rPr>
                              <w:t>L</w:t>
                            </w:r>
                            <w:r>
                              <w:rPr>
                                <w:rFonts w:ascii="Times New Roman" w:hAnsi="Times New Roman" w:cs="Times New Roman"/>
                                <w:sz w:val="32"/>
                                <w:szCs w:val="32"/>
                              </w:rPr>
                              <w:t>ast</w:t>
                            </w:r>
                            <w:r w:rsidRPr="005675CF">
                              <w:rPr>
                                <w:rFonts w:ascii="Times New Roman" w:hAnsi="Times New Roman" w:cs="Times New Roman"/>
                                <w:sz w:val="32"/>
                                <w:szCs w:val="32"/>
                              </w:rPr>
                              <w:t xml:space="preserve"> </w:t>
                            </w:r>
                            <w:r>
                              <w:rPr>
                                <w:rFonts w:ascii="Times New Roman" w:hAnsi="Times New Roman" w:cs="Times New Roman"/>
                                <w:sz w:val="32"/>
                                <w:szCs w:val="32"/>
                              </w:rPr>
                              <w:t>N</w:t>
                            </w:r>
                            <w:r w:rsidRPr="005675CF">
                              <w:rPr>
                                <w:rFonts w:ascii="Times New Roman" w:hAnsi="Times New Roman" w:cs="Times New Roman"/>
                                <w:sz w:val="32"/>
                                <w:szCs w:val="32"/>
                              </w:rPr>
                              <w:t>ame, for example “</w:t>
                            </w:r>
                            <w:r w:rsidR="00FA692C">
                              <w:rPr>
                                <w:rFonts w:ascii="Times New Roman" w:hAnsi="Times New Roman" w:cs="Times New Roman"/>
                                <w:sz w:val="32"/>
                                <w:szCs w:val="32"/>
                              </w:rPr>
                              <w:t>Chan</w:t>
                            </w:r>
                            <w:r w:rsidRPr="005675CF">
                              <w:rPr>
                                <w:rFonts w:ascii="Times New Roman" w:hAnsi="Times New Roman" w:cs="Times New Roman"/>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F9E93" id="_x0000_s1083" type="#_x0000_t202" style="position:absolute;margin-left:229.4pt;margin-top:14.35pt;width:262.1pt;height:47.8pt;z-index:25165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" fillcolor="white [3201]" strokeweight=".5pt">
                <v:textbox>
                  <w:txbxContent>
                    <w:p w14:paraId="25B282C1" w14:textId="1B7DA4A5" w:rsidR="005351E3" w:rsidRDefault="001C6728" w:rsidP="005675CF">
                      <w:pPr>
                        <w:rPr>
                          <w:rFonts w:ascii="Times New Roman" w:hAnsi="Times New Roman" w:cs="Times New Roman"/>
                          <w:sz w:val="32"/>
                          <w:szCs w:val="32"/>
                        </w:rPr>
                      </w:pPr>
                      <w:r>
                        <w:rPr>
                          <w:rFonts w:ascii="Times New Roman" w:hAnsi="Times New Roman" w:cs="Times New Roman"/>
                          <w:sz w:val="32"/>
                          <w:szCs w:val="32"/>
                        </w:rPr>
                        <w:t>then</w:t>
                      </w:r>
                      <w:r w:rsidRPr="005675CF">
                        <w:rPr>
                          <w:rFonts w:ascii="Times New Roman" w:hAnsi="Times New Roman" w:cs="Times New Roman"/>
                          <w:sz w:val="32"/>
                          <w:szCs w:val="32"/>
                        </w:rPr>
                        <w:t xml:space="preserve">, </w:t>
                      </w:r>
                      <w:r w:rsidR="000C32B6">
                        <w:rPr>
                          <w:rFonts w:ascii="Times New Roman" w:hAnsi="Times New Roman" w:cs="Times New Roman"/>
                          <w:sz w:val="32"/>
                          <w:szCs w:val="32"/>
                        </w:rPr>
                        <w:t>E</w:t>
                      </w:r>
                      <w:r w:rsidRPr="005675CF">
                        <w:rPr>
                          <w:rFonts w:ascii="Times New Roman" w:hAnsi="Times New Roman" w:cs="Times New Roman"/>
                          <w:sz w:val="32"/>
                          <w:szCs w:val="32"/>
                        </w:rPr>
                        <w:t xml:space="preserve">nter </w:t>
                      </w:r>
                      <w:r>
                        <w:rPr>
                          <w:rFonts w:ascii="Times New Roman" w:hAnsi="Times New Roman" w:cs="Times New Roman"/>
                          <w:sz w:val="32"/>
                          <w:szCs w:val="32"/>
                        </w:rPr>
                        <w:t xml:space="preserve">Customer </w:t>
                      </w:r>
                      <w:r w:rsidR="00FA692C">
                        <w:rPr>
                          <w:rFonts w:ascii="Times New Roman" w:hAnsi="Times New Roman" w:cs="Times New Roman"/>
                          <w:sz w:val="32"/>
                          <w:szCs w:val="32"/>
                        </w:rPr>
                        <w:t>L</w:t>
                      </w:r>
                      <w:r w:rsidR="005675CF">
                        <w:rPr>
                          <w:rFonts w:ascii="Times New Roman" w:hAnsi="Times New Roman" w:cs="Times New Roman"/>
                          <w:sz w:val="32"/>
                          <w:szCs w:val="32"/>
                        </w:rPr>
                        <w:t>ast</w:t>
                      </w:r>
                      <w:r w:rsidR="005675CF" w:rsidRPr="005675CF">
                        <w:rPr>
                          <w:rFonts w:ascii="Times New Roman" w:hAnsi="Times New Roman" w:cs="Times New Roman"/>
                          <w:sz w:val="32"/>
                          <w:szCs w:val="32"/>
                        </w:rPr>
                        <w:t xml:space="preserve"> </w:t>
                      </w:r>
                      <w:r w:rsidR="005675CF">
                        <w:rPr>
                          <w:rFonts w:ascii="Times New Roman" w:hAnsi="Times New Roman" w:cs="Times New Roman"/>
                          <w:sz w:val="32"/>
                          <w:szCs w:val="32"/>
                        </w:rPr>
                        <w:t>N</w:t>
                      </w:r>
                      <w:r w:rsidR="005675CF" w:rsidRPr="005675CF">
                        <w:rPr>
                          <w:rFonts w:ascii="Times New Roman" w:hAnsi="Times New Roman" w:cs="Times New Roman"/>
                          <w:sz w:val="32"/>
                          <w:szCs w:val="32"/>
                        </w:rPr>
                        <w:t xml:space="preserve">ame, for example </w:t>
                      </w:r>
                      <w:r w:rsidR="005675CF" w:rsidRPr="000C32B6">
                        <w:rPr>
                          <w:rFonts w:ascii="Times New Roman" w:hAnsi="Times New Roman" w:cs="Times New Roman"/>
                          <w:sz w:val="32"/>
                          <w:szCs w:val="32"/>
                          <w:highlight w:val="yellow"/>
                        </w:rPr>
                        <w:t>“</w:t>
                      </w:r>
                      <w:r w:rsidR="00FA692C" w:rsidRPr="000C32B6">
                        <w:rPr>
                          <w:rFonts w:ascii="Times New Roman" w:hAnsi="Times New Roman" w:cs="Times New Roman"/>
                          <w:sz w:val="32"/>
                          <w:szCs w:val="32"/>
                          <w:highlight w:val="yellow"/>
                        </w:rPr>
                        <w:t>Chan</w:t>
                      </w:r>
                      <w:r w:rsidR="005675CF" w:rsidRPr="000C32B6">
                        <w:rPr>
                          <w:rFonts w:ascii="Times New Roman" w:hAnsi="Times New Roman" w:cs="Times New Roman"/>
                          <w:sz w:val="32"/>
                          <w:szCs w:val="32"/>
                          <w:highlight w:val="yellow"/>
                        </w:rPr>
                        <w:t>”</w:t>
                      </w:r>
                    </w:p>
                    <w:p w14:paraId="249B789B" w14:textId="1B15B3D4" w:rsidR="000C63F5" w:rsidRDefault="000C63F5" w:rsidP="005675CF">
                      <w:pPr>
                        <w:rPr>
                          <w:rFonts w:ascii="Times New Roman" w:hAnsi="Times New Roman" w:cs="Times New Roman"/>
                          <w:sz w:val="32"/>
                          <w:szCs w:val="32"/>
                        </w:rPr>
                      </w:pPr>
                    </w:p>
                    <w:p w14:paraId="5781E78A" w14:textId="71D3ECCD" w:rsidR="009A4D25" w:rsidRDefault="009A4D25" w:rsidP="005675CF">
                      <w:pPr>
                        <w:rPr>
                          <w:rFonts w:ascii="Times New Roman" w:hAnsi="Times New Roman" w:cs="Times New Roman"/>
                          <w:sz w:val="32"/>
                          <w:szCs w:val="32"/>
                        </w:rPr>
                      </w:pPr>
                    </w:p>
                    <w:p w14:paraId="631862A6" w14:textId="1AD0CE2A" w:rsidR="005675CF" w:rsidRPr="005675CF" w:rsidRDefault="005675CF" w:rsidP="005675CF">
                      <w:pPr>
                        <w:rPr>
                          <w:rFonts w:ascii="Times New Roman" w:hAnsi="Times New Roman" w:cs="Times New Roman"/>
                          <w:sz w:val="32"/>
                          <w:szCs w:val="32"/>
                        </w:rPr>
                      </w:pPr>
                      <w:r>
                        <w:rPr>
                          <w:rFonts w:ascii="Times New Roman" w:hAnsi="Times New Roman" w:cs="Times New Roman"/>
                          <w:sz w:val="32"/>
                          <w:szCs w:val="32"/>
                        </w:rPr>
                        <w:t>then</w:t>
                      </w:r>
                      <w:r w:rsidRPr="005675CF">
                        <w:rPr>
                          <w:rFonts w:ascii="Times New Roman" w:hAnsi="Times New Roman" w:cs="Times New Roman"/>
                          <w:sz w:val="32"/>
                          <w:szCs w:val="32"/>
                        </w:rPr>
                        <w:t xml:space="preserve">, enter </w:t>
                      </w:r>
                      <w:r>
                        <w:rPr>
                          <w:rFonts w:ascii="Times New Roman" w:hAnsi="Times New Roman" w:cs="Times New Roman"/>
                          <w:sz w:val="32"/>
                          <w:szCs w:val="32"/>
                        </w:rPr>
                        <w:t xml:space="preserve">Customer </w:t>
                      </w:r>
                      <w:r w:rsidR="00FA692C">
                        <w:rPr>
                          <w:rFonts w:ascii="Times New Roman" w:hAnsi="Times New Roman" w:cs="Times New Roman"/>
                          <w:sz w:val="32"/>
                          <w:szCs w:val="32"/>
                        </w:rPr>
                        <w:t>L</w:t>
                      </w:r>
                      <w:r>
                        <w:rPr>
                          <w:rFonts w:ascii="Times New Roman" w:hAnsi="Times New Roman" w:cs="Times New Roman"/>
                          <w:sz w:val="32"/>
                          <w:szCs w:val="32"/>
                        </w:rPr>
                        <w:t>ast</w:t>
                      </w:r>
                      <w:r w:rsidRPr="005675CF">
                        <w:rPr>
                          <w:rFonts w:ascii="Times New Roman" w:hAnsi="Times New Roman" w:cs="Times New Roman"/>
                          <w:sz w:val="32"/>
                          <w:szCs w:val="32"/>
                        </w:rPr>
                        <w:t xml:space="preserve"> </w:t>
                      </w:r>
                      <w:r>
                        <w:rPr>
                          <w:rFonts w:ascii="Times New Roman" w:hAnsi="Times New Roman" w:cs="Times New Roman"/>
                          <w:sz w:val="32"/>
                          <w:szCs w:val="32"/>
                        </w:rPr>
                        <w:t>N</w:t>
                      </w:r>
                      <w:r w:rsidRPr="005675CF">
                        <w:rPr>
                          <w:rFonts w:ascii="Times New Roman" w:hAnsi="Times New Roman" w:cs="Times New Roman"/>
                          <w:sz w:val="32"/>
                          <w:szCs w:val="32"/>
                        </w:rPr>
                        <w:t>ame, for example “</w:t>
                      </w:r>
                      <w:r w:rsidR="00FA692C">
                        <w:rPr>
                          <w:rFonts w:ascii="Times New Roman" w:hAnsi="Times New Roman" w:cs="Times New Roman"/>
                          <w:sz w:val="32"/>
                          <w:szCs w:val="32"/>
                        </w:rPr>
                        <w:t>Chan</w:t>
                      </w:r>
                      <w:r w:rsidRPr="005675CF">
                        <w:rPr>
                          <w:rFonts w:ascii="Times New Roman" w:hAnsi="Times New Roman" w:cs="Times New Roman"/>
                          <w:sz w:val="32"/>
                          <w:szCs w:val="32"/>
                        </w:rPr>
                        <w:t>”</w:t>
                      </w:r>
                    </w:p>
                  </w:txbxContent>
                </v:textbox>
              </v:shape>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658319" behindDoc="0" locked="0" layoutInCell="1" allowOverlap="1" wp14:anchorId="1C02D370" wp14:editId="10A09EAA">
                <wp:simplePos x="0" y="0"/>
                <wp:positionH relativeFrom="column">
                  <wp:posOffset>1846605</wp:posOffset>
                </wp:positionH>
                <wp:positionV relativeFrom="paragraph">
                  <wp:posOffset>475488</wp:posOffset>
                </wp:positionV>
                <wp:extent cx="773887" cy="45719"/>
                <wp:effectExtent l="0" t="57150" r="26670" b="50165"/>
                <wp:wrapNone/>
                <wp:docPr id="754804522" name="Straight Arrow Connector 62"/>
                <wp:cNvGraphicFramePr/>
                <a:graphic xmlns:a="http://schemas.openxmlformats.org/drawingml/2006/main">
                  <a:graphicData uri="http://schemas.microsoft.com/office/word/2010/wordprocessingShape">
                    <wps:wsp>
                      <wps:cNvCnPr/>
                      <wps:spPr>
                        <a:xfrm flipH="1" flipV="1">
                          <a:off x="0" y="0"/>
                          <a:ext cx="773887"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DF90A" id="Straight Arrow Connector 62" o:spid="_x0000_s1026" type="#_x0000_t32" style="position:absolute;margin-left:145.4pt;margin-top:37.45pt;width:60.95pt;height:3.6pt;flip:x y;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" strokecolor="black [3200]" strokeweight=".5pt">
                <v:stroke endarrow="block" joinstyle="miter"/>
              </v:shape>
            </w:pict>
          </mc:Fallback>
        </mc:AlternateContent>
      </w:r>
      <w:r w:rsidR="00813BAB" w:rsidRPr="00813BAB">
        <w:rPr>
          <w:rFonts w:ascii="Times New Roman" w:hAnsi="Times New Roman" w:cs="Times New Roman"/>
          <w:noProof/>
          <w:sz w:val="36"/>
          <w:szCs w:val="36"/>
        </w:rPr>
        <w:drawing>
          <wp:inline distT="0" distB="0" distL="0" distR="0" wp14:anchorId="0CC4B878" wp14:editId="5A8ACC16">
            <wp:extent cx="2882188" cy="1991330"/>
            <wp:effectExtent l="0" t="0" r="0" b="9525"/>
            <wp:docPr id="32478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80581" name=""/>
                    <pic:cNvPicPr/>
                  </pic:nvPicPr>
                  <pic:blipFill>
                    <a:blip r:embed="rId119"/>
                    <a:stretch>
                      <a:fillRect/>
                    </a:stretch>
                  </pic:blipFill>
                  <pic:spPr>
                    <a:xfrm>
                      <a:off x="0" y="0"/>
                      <a:ext cx="2889873" cy="1996640"/>
                    </a:xfrm>
                    <a:prstGeom prst="rect">
                      <a:avLst/>
                    </a:prstGeom>
                  </pic:spPr>
                </pic:pic>
              </a:graphicData>
            </a:graphic>
          </wp:inline>
        </w:drawing>
      </w:r>
    </w:p>
    <w:p w14:paraId="6BC1E731" w14:textId="6834F5ED" w:rsidR="39BCC367" w:rsidRDefault="008C6559" w:rsidP="39BCC367">
      <w:pPr>
        <w:spacing w:after="200" w:line="276" w:lineRule="auto"/>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58321" behindDoc="0" locked="0" layoutInCell="1" allowOverlap="1" wp14:anchorId="3BEC958A" wp14:editId="626DEAC9">
                <wp:simplePos x="0" y="0"/>
                <wp:positionH relativeFrom="column">
                  <wp:posOffset>376733</wp:posOffset>
                </wp:positionH>
                <wp:positionV relativeFrom="paragraph">
                  <wp:posOffset>503911</wp:posOffset>
                </wp:positionV>
                <wp:extent cx="14630" cy="256032"/>
                <wp:effectExtent l="76200" t="38100" r="61595" b="10795"/>
                <wp:wrapNone/>
                <wp:docPr id="382469549" name="Straight Arrow Connector 66"/>
                <wp:cNvGraphicFramePr/>
                <a:graphic xmlns:a="http://schemas.openxmlformats.org/drawingml/2006/main">
                  <a:graphicData uri="http://schemas.microsoft.com/office/word/2010/wordprocessingShape">
                    <wps:wsp>
                      <wps:cNvCnPr/>
                      <wps:spPr>
                        <a:xfrm flipH="1" flipV="1">
                          <a:off x="0" y="0"/>
                          <a:ext cx="14630"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0D25AF" id="Straight Arrow Connector 66" o:spid="_x0000_s1026" type="#_x0000_t32" style="position:absolute;margin-left:29.65pt;margin-top:39.7pt;width:1.15pt;height:20.15pt;flip:x y;z-index:25165832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" strokecolor="black [3200]" strokeweight=".5pt">
                <v:stroke endarrow="block" joinstyle="miter"/>
              </v:shape>
            </w:pict>
          </mc:Fallback>
        </mc:AlternateContent>
      </w:r>
      <w:r w:rsidR="00346CC1" w:rsidRPr="00346CC1">
        <w:rPr>
          <w:rFonts w:ascii="Times New Roman" w:hAnsi="Times New Roman" w:cs="Times New Roman"/>
          <w:noProof/>
          <w:sz w:val="36"/>
          <w:szCs w:val="36"/>
        </w:rPr>
        <w:drawing>
          <wp:inline distT="0" distB="0" distL="0" distR="0" wp14:anchorId="4237AEA3" wp14:editId="66410A4C">
            <wp:extent cx="6645910" cy="408940"/>
            <wp:effectExtent l="0" t="0" r="2540" b="0"/>
            <wp:docPr id="200119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94292" name=""/>
                    <pic:cNvPicPr/>
                  </pic:nvPicPr>
                  <pic:blipFill>
                    <a:blip r:embed="rId120"/>
                    <a:stretch>
                      <a:fillRect/>
                    </a:stretch>
                  </pic:blipFill>
                  <pic:spPr>
                    <a:xfrm>
                      <a:off x="0" y="0"/>
                      <a:ext cx="6645910" cy="408940"/>
                    </a:xfrm>
                    <a:prstGeom prst="rect">
                      <a:avLst/>
                    </a:prstGeom>
                  </pic:spPr>
                </pic:pic>
              </a:graphicData>
            </a:graphic>
          </wp:inline>
        </w:drawing>
      </w:r>
    </w:p>
    <w:p w14:paraId="0C7557BF" w14:textId="006A5BB5" w:rsidR="6B08041E" w:rsidRDefault="008C6559" w:rsidP="6B08041E">
      <w:pPr>
        <w:spacing w:after="200" w:line="276" w:lineRule="auto"/>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58322" behindDoc="0" locked="0" layoutInCell="1" allowOverlap="1" wp14:anchorId="1D1A92DC" wp14:editId="3A58887A">
                <wp:simplePos x="0" y="0"/>
                <wp:positionH relativeFrom="page">
                  <wp:posOffset>534010</wp:posOffset>
                </wp:positionH>
                <wp:positionV relativeFrom="paragraph">
                  <wp:posOffset>235839</wp:posOffset>
                </wp:positionV>
                <wp:extent cx="3094329" cy="336500"/>
                <wp:effectExtent l="0" t="0" r="11430" b="26035"/>
                <wp:wrapNone/>
                <wp:docPr id="297531552" name="Text Box 67"/>
                <wp:cNvGraphicFramePr/>
                <a:graphic xmlns:a="http://schemas.openxmlformats.org/drawingml/2006/main">
                  <a:graphicData uri="http://schemas.microsoft.com/office/word/2010/wordprocessingShape">
                    <wps:wsp>
                      <wps:cNvSpPr txBox="1"/>
                      <wps:spPr>
                        <a:xfrm>
                          <a:off x="0" y="0"/>
                          <a:ext cx="3094329" cy="336500"/>
                        </a:xfrm>
                        <a:prstGeom prst="rect">
                          <a:avLst/>
                        </a:prstGeom>
                        <a:solidFill>
                          <a:schemeClr val="lt1"/>
                        </a:solidFill>
                        <a:ln w="6350">
                          <a:solidFill>
                            <a:prstClr val="black"/>
                          </a:solidFill>
                        </a:ln>
                      </wps:spPr>
                      <wps:txbx>
                        <w:txbxContent>
                          <w:p w14:paraId="52A980E2" w14:textId="77777777" w:rsidR="00836269" w:rsidRDefault="008C6559">
                            <w:r w:rsidRPr="008F0807">
                              <w:rPr>
                                <w:rFonts w:ascii="Times New Roman" w:hAnsi="Times New Roman" w:cs="Times New Roman"/>
                                <w:sz w:val="32"/>
                                <w:szCs w:val="32"/>
                              </w:rPr>
                              <w:t xml:space="preserve">Showed </w:t>
                            </w:r>
                            <w:r w:rsidR="008F0807">
                              <w:rPr>
                                <w:rFonts w:ascii="Times New Roman" w:hAnsi="Times New Roman" w:cs="Times New Roman"/>
                                <w:sz w:val="32"/>
                                <w:szCs w:val="32"/>
                              </w:rPr>
                              <w:t>“Chan Wing” information</w:t>
                            </w:r>
                          </w:p>
                          <w:p w14:paraId="308282FF" w14:textId="26A9CFF7" w:rsidR="008C6559" w:rsidRPr="008F0807" w:rsidRDefault="008C6559">
                            <w:pPr>
                              <w:rPr>
                                <w:rFonts w:ascii="Times New Roman" w:hAnsi="Times New Roman" w:cs="Times New Roman"/>
                                <w:sz w:val="32"/>
                                <w:szCs w:val="32"/>
                              </w:rPr>
                            </w:pPr>
                          </w:p>
                          <w:p w14:paraId="2B8D2FC2" w14:textId="6AD2DB5D" w:rsidR="008C6559" w:rsidRPr="008014A6" w:rsidRDefault="008C6559">
                            <w:pPr>
                              <w:rPr>
                                <w:sz w:val="32"/>
                                <w:szCs w:val="32"/>
                              </w:rPr>
                            </w:pPr>
                          </w:p>
                          <w:p w14:paraId="1ADBA3D0" w14:textId="78AF42EF" w:rsidR="008C6559" w:rsidRDefault="008C65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A92DC" id="Text Box 67" o:spid="_x0000_s1084" type="#_x0000_t202" style="position:absolute;margin-left:42.05pt;margin-top:18.55pt;width:243.65pt;height:26.5pt;z-index:25165832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" fillcolor="white [3201]" strokeweight=".5pt">
                <v:textbox>
                  <w:txbxContent>
                    <w:p w14:paraId="52A980E2" w14:textId="77777777" w:rsidR="00836269" w:rsidRDefault="008C6559">
                      <w:r w:rsidRPr="008F0807">
                        <w:rPr>
                          <w:rFonts w:ascii="Times New Roman" w:hAnsi="Times New Roman" w:cs="Times New Roman"/>
                          <w:sz w:val="32"/>
                          <w:szCs w:val="32"/>
                        </w:rPr>
                        <w:t xml:space="preserve">Showed </w:t>
                      </w:r>
                      <w:r w:rsidR="008F0807">
                        <w:rPr>
                          <w:rFonts w:ascii="Times New Roman" w:hAnsi="Times New Roman" w:cs="Times New Roman"/>
                          <w:sz w:val="32"/>
                          <w:szCs w:val="32"/>
                        </w:rPr>
                        <w:t>“Chan Wing” information</w:t>
                      </w:r>
                    </w:p>
                    <w:p w14:paraId="308282FF" w14:textId="26A9CFF7" w:rsidR="008C6559" w:rsidRPr="008F0807" w:rsidRDefault="008C6559">
                      <w:pPr>
                        <w:rPr>
                          <w:rFonts w:ascii="Times New Roman" w:hAnsi="Times New Roman" w:cs="Times New Roman"/>
                          <w:sz w:val="32"/>
                          <w:szCs w:val="32"/>
                        </w:rPr>
                      </w:pPr>
                    </w:p>
                    <w:p w14:paraId="2B8D2FC2" w14:textId="6AD2DB5D" w:rsidR="008C6559" w:rsidRPr="008014A6" w:rsidRDefault="008C6559">
                      <w:pPr>
                        <w:rPr>
                          <w:sz w:val="32"/>
                          <w:szCs w:val="32"/>
                        </w:rPr>
                      </w:pPr>
                    </w:p>
                    <w:p w14:paraId="1ADBA3D0" w14:textId="78AF42EF" w:rsidR="008C6559" w:rsidRDefault="008C6559"/>
                  </w:txbxContent>
                </v:textbox>
                <w10:wrap anchorx="page"/>
              </v:shape>
            </w:pict>
          </mc:Fallback>
        </mc:AlternateContent>
      </w:r>
    </w:p>
    <w:p w14:paraId="02D4BC0A" w14:textId="35632C75" w:rsidR="6B08041E" w:rsidRDefault="6B08041E" w:rsidP="6B08041E">
      <w:pPr>
        <w:spacing w:after="200" w:line="276" w:lineRule="auto"/>
        <w:rPr>
          <w:rFonts w:ascii="Times New Roman" w:hAnsi="Times New Roman" w:cs="Times New Roman"/>
          <w:sz w:val="36"/>
          <w:szCs w:val="36"/>
        </w:rPr>
      </w:pPr>
    </w:p>
    <w:p w14:paraId="31F11779" w14:textId="11518AD7" w:rsidR="6B08041E" w:rsidRDefault="00FE4826" w:rsidP="6B08041E">
      <w:pPr>
        <w:spacing w:after="200" w:line="276" w:lineRule="auto"/>
        <w:rPr>
          <w:rFonts w:ascii="Times New Roman" w:hAnsi="Times New Roman" w:cs="Times New Roman"/>
          <w:sz w:val="36"/>
          <w:szCs w:val="36"/>
        </w:rPr>
      </w:pPr>
      <w:r>
        <w:rPr>
          <w:rFonts w:ascii="Times New Roman" w:hAnsi="Times New Roman" w:cs="Times New Roman"/>
          <w:noProof/>
          <w:sz w:val="36"/>
          <w:szCs w:val="36"/>
        </w:rPr>
        <w:lastRenderedPageBreak/>
        <mc:AlternateContent>
          <mc:Choice Requires="wps">
            <w:drawing>
              <wp:anchor distT="0" distB="0" distL="114300" distR="114300" simplePos="0" relativeHeight="251658324" behindDoc="0" locked="0" layoutInCell="1" allowOverlap="1" wp14:anchorId="00481036" wp14:editId="4B753A62">
                <wp:simplePos x="0" y="0"/>
                <wp:positionH relativeFrom="column">
                  <wp:posOffset>1583741</wp:posOffset>
                </wp:positionH>
                <wp:positionV relativeFrom="paragraph">
                  <wp:posOffset>1191489</wp:posOffset>
                </wp:positionV>
                <wp:extent cx="4337913" cy="621792"/>
                <wp:effectExtent l="0" t="0" r="24765" b="26035"/>
                <wp:wrapNone/>
                <wp:docPr id="19408221" name="Text Box 69"/>
                <wp:cNvGraphicFramePr/>
                <a:graphic xmlns:a="http://schemas.openxmlformats.org/drawingml/2006/main">
                  <a:graphicData uri="http://schemas.microsoft.com/office/word/2010/wordprocessingShape">
                    <wps:wsp>
                      <wps:cNvSpPr txBox="1"/>
                      <wps:spPr>
                        <a:xfrm>
                          <a:off x="0" y="0"/>
                          <a:ext cx="4337913" cy="621792"/>
                        </a:xfrm>
                        <a:prstGeom prst="rect">
                          <a:avLst/>
                        </a:prstGeom>
                        <a:solidFill>
                          <a:schemeClr val="lt1"/>
                        </a:solidFill>
                        <a:ln w="6350">
                          <a:solidFill>
                            <a:prstClr val="black"/>
                          </a:solidFill>
                        </a:ln>
                      </wps:spPr>
                      <wps:txbx>
                        <w:txbxContent>
                          <w:p w14:paraId="60F2EE2F" w14:textId="16E78E6D" w:rsidR="00FE4826" w:rsidRPr="000C32B6" w:rsidRDefault="00DB1F8D">
                            <w:pPr>
                              <w:rPr>
                                <w:rFonts w:ascii="Times New Roman" w:hAnsi="Times New Roman" w:cs="Times New Roman"/>
                                <w:sz w:val="32"/>
                                <w:szCs w:val="32"/>
                              </w:rPr>
                            </w:pPr>
                            <w:r w:rsidRPr="000C32B6">
                              <w:rPr>
                                <w:rFonts w:ascii="Times New Roman" w:hAnsi="Times New Roman" w:cs="Times New Roman"/>
                                <w:sz w:val="32"/>
                                <w:szCs w:val="32"/>
                              </w:rPr>
                              <w:t xml:space="preserve">The SQL use [] </w:t>
                            </w:r>
                            <w:r w:rsidR="0017743E">
                              <w:rPr>
                                <w:rFonts w:ascii="Times New Roman" w:hAnsi="Times New Roman" w:cs="Times New Roman"/>
                                <w:sz w:val="32"/>
                                <w:szCs w:val="32"/>
                              </w:rPr>
                              <w:t xml:space="preserve">function </w:t>
                            </w:r>
                            <w:r w:rsidRPr="000C32B6">
                              <w:rPr>
                                <w:rFonts w:ascii="Times New Roman" w:hAnsi="Times New Roman" w:cs="Times New Roman"/>
                                <w:sz w:val="32"/>
                                <w:szCs w:val="32"/>
                              </w:rPr>
                              <w:t xml:space="preserve">to find </w:t>
                            </w:r>
                            <w:r w:rsidR="0017743E" w:rsidRPr="000C32B6">
                              <w:rPr>
                                <w:rFonts w:ascii="Times New Roman" w:hAnsi="Times New Roman" w:cs="Times New Roman"/>
                                <w:sz w:val="32"/>
                                <w:szCs w:val="32"/>
                              </w:rPr>
                              <w:t>information</w:t>
                            </w:r>
                            <w:r w:rsidR="0017743E" w:rsidRPr="0017743E">
                              <w:rPr>
                                <w:rFonts w:ascii="Times New Roman" w:hAnsi="Times New Roman" w:cs="Times New Roman"/>
                                <w:sz w:val="32"/>
                                <w:szCs w:val="32"/>
                              </w:rPr>
                              <w:t xml:space="preserve"> </w:t>
                            </w:r>
                            <w:r w:rsidR="0017743E" w:rsidRPr="000C32B6">
                              <w:rPr>
                                <w:rFonts w:ascii="Times New Roman" w:hAnsi="Times New Roman" w:cs="Times New Roman"/>
                                <w:sz w:val="32"/>
                                <w:szCs w:val="32"/>
                              </w:rPr>
                              <w:t>of Input</w:t>
                            </w:r>
                            <w:r w:rsidR="0017743E">
                              <w:rPr>
                                <w:rFonts w:ascii="Times New Roman" w:hAnsi="Times New Roman" w:cs="Times New Roman"/>
                                <w:sz w:val="32"/>
                                <w:szCs w:val="32"/>
                              </w:rPr>
                              <w:t>ted</w:t>
                            </w:r>
                            <w:r w:rsidR="0017743E" w:rsidRPr="000C32B6">
                              <w:rPr>
                                <w:rFonts w:ascii="Times New Roman" w:hAnsi="Times New Roman" w:cs="Times New Roman"/>
                                <w:sz w:val="32"/>
                                <w:szCs w:val="32"/>
                              </w:rPr>
                              <w:t xml:space="preserve"> </w:t>
                            </w:r>
                            <w:r w:rsidR="00EF0B22" w:rsidRPr="000C32B6">
                              <w:rPr>
                                <w:rFonts w:ascii="Times New Roman" w:hAnsi="Times New Roman" w:cs="Times New Roman"/>
                                <w:sz w:val="32"/>
                                <w:szCs w:val="32"/>
                              </w:rPr>
                              <w:t xml:space="preserve">FirstName and </w:t>
                            </w:r>
                            <w:r w:rsidR="000D1A56" w:rsidRPr="000C32B6">
                              <w:rPr>
                                <w:rFonts w:ascii="Times New Roman" w:hAnsi="Times New Roman" w:cs="Times New Roman"/>
                                <w:sz w:val="32"/>
                                <w:szCs w:val="32"/>
                              </w:rPr>
                              <w:t xml:space="preserve">LastName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481036" id="Text Box 69" o:spid="_x0000_s1085" type="#_x0000_t202" style="position:absolute;margin-left:124.7pt;margin-top:93.8pt;width:341.55pt;height:48.95pt;z-index:2516583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" fillcolor="white [3201]" strokeweight=".5pt">
                <v:textbox>
                  <w:txbxContent>
                    <w:p w14:paraId="60F2EE2F" w14:textId="16E78E6D" w:rsidR="00FE4826" w:rsidRPr="000C32B6" w:rsidRDefault="00DB1F8D">
                      <w:pPr>
                        <w:rPr>
                          <w:rFonts w:ascii="Times New Roman" w:hAnsi="Times New Roman" w:cs="Times New Roman"/>
                          <w:sz w:val="32"/>
                          <w:szCs w:val="32"/>
                        </w:rPr>
                      </w:pPr>
                      <w:r w:rsidRPr="000C32B6">
                        <w:rPr>
                          <w:rFonts w:ascii="Times New Roman" w:hAnsi="Times New Roman" w:cs="Times New Roman"/>
                          <w:sz w:val="32"/>
                          <w:szCs w:val="32"/>
                        </w:rPr>
                        <w:t xml:space="preserve">The SQL use [] </w:t>
                      </w:r>
                      <w:r w:rsidR="0017743E">
                        <w:rPr>
                          <w:rFonts w:ascii="Times New Roman" w:hAnsi="Times New Roman" w:cs="Times New Roman"/>
                          <w:sz w:val="32"/>
                          <w:szCs w:val="32"/>
                        </w:rPr>
                        <w:t xml:space="preserve">function </w:t>
                      </w:r>
                      <w:r w:rsidRPr="000C32B6">
                        <w:rPr>
                          <w:rFonts w:ascii="Times New Roman" w:hAnsi="Times New Roman" w:cs="Times New Roman"/>
                          <w:sz w:val="32"/>
                          <w:szCs w:val="32"/>
                        </w:rPr>
                        <w:t xml:space="preserve">to find </w:t>
                      </w:r>
                      <w:r w:rsidR="0017743E" w:rsidRPr="000C32B6">
                        <w:rPr>
                          <w:rFonts w:ascii="Times New Roman" w:hAnsi="Times New Roman" w:cs="Times New Roman"/>
                          <w:sz w:val="32"/>
                          <w:szCs w:val="32"/>
                        </w:rPr>
                        <w:t>information</w:t>
                      </w:r>
                      <w:r w:rsidR="0017743E" w:rsidRPr="0017743E">
                        <w:rPr>
                          <w:rFonts w:ascii="Times New Roman" w:hAnsi="Times New Roman" w:cs="Times New Roman"/>
                          <w:sz w:val="32"/>
                          <w:szCs w:val="32"/>
                        </w:rPr>
                        <w:t xml:space="preserve"> </w:t>
                      </w:r>
                      <w:r w:rsidR="0017743E" w:rsidRPr="000C32B6">
                        <w:rPr>
                          <w:rFonts w:ascii="Times New Roman" w:hAnsi="Times New Roman" w:cs="Times New Roman"/>
                          <w:sz w:val="32"/>
                          <w:szCs w:val="32"/>
                        </w:rPr>
                        <w:t>of Input</w:t>
                      </w:r>
                      <w:r w:rsidR="0017743E">
                        <w:rPr>
                          <w:rFonts w:ascii="Times New Roman" w:hAnsi="Times New Roman" w:cs="Times New Roman"/>
                          <w:sz w:val="32"/>
                          <w:szCs w:val="32"/>
                        </w:rPr>
                        <w:t>ted</w:t>
                      </w:r>
                      <w:r w:rsidR="0017743E" w:rsidRPr="000C32B6">
                        <w:rPr>
                          <w:rFonts w:ascii="Times New Roman" w:hAnsi="Times New Roman" w:cs="Times New Roman"/>
                          <w:sz w:val="32"/>
                          <w:szCs w:val="32"/>
                        </w:rPr>
                        <w:t xml:space="preserve"> </w:t>
                      </w:r>
                      <w:r w:rsidR="00EF0B22" w:rsidRPr="000C32B6">
                        <w:rPr>
                          <w:rFonts w:ascii="Times New Roman" w:hAnsi="Times New Roman" w:cs="Times New Roman"/>
                          <w:sz w:val="32"/>
                          <w:szCs w:val="32"/>
                        </w:rPr>
                        <w:t xml:space="preserve">FirstName and </w:t>
                      </w:r>
                      <w:r w:rsidR="000D1A56" w:rsidRPr="000C32B6">
                        <w:rPr>
                          <w:rFonts w:ascii="Times New Roman" w:hAnsi="Times New Roman" w:cs="Times New Roman"/>
                          <w:sz w:val="32"/>
                          <w:szCs w:val="32"/>
                        </w:rPr>
                        <w:t xml:space="preserve">LastName </w:t>
                      </w:r>
                    </w:p>
                  </w:txbxContent>
                </v:textbox>
              </v:shape>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658323" behindDoc="0" locked="0" layoutInCell="1" allowOverlap="1" wp14:anchorId="2B97EE09" wp14:editId="7711CF06">
                <wp:simplePos x="0" y="0"/>
                <wp:positionH relativeFrom="column">
                  <wp:posOffset>683438</wp:posOffset>
                </wp:positionH>
                <wp:positionV relativeFrom="paragraph">
                  <wp:posOffset>956945</wp:posOffset>
                </wp:positionV>
                <wp:extent cx="614477" cy="446227"/>
                <wp:effectExtent l="38100" t="38100" r="33655" b="30480"/>
                <wp:wrapNone/>
                <wp:docPr id="1175817712" name="Straight Arrow Connector 68"/>
                <wp:cNvGraphicFramePr/>
                <a:graphic xmlns:a="http://schemas.openxmlformats.org/drawingml/2006/main">
                  <a:graphicData uri="http://schemas.microsoft.com/office/word/2010/wordprocessingShape">
                    <wps:wsp>
                      <wps:cNvCnPr/>
                      <wps:spPr>
                        <a:xfrm flipH="1" flipV="1">
                          <a:off x="0" y="0"/>
                          <a:ext cx="614477" cy="4462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AF0F4C" id="Straight Arrow Connector 68" o:spid="_x0000_s1026" type="#_x0000_t32" style="position:absolute;margin-left:53.8pt;margin-top:75.35pt;width:48.4pt;height:35.15pt;flip:x y;z-index:25165832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" strokecolor="black [3200]" strokeweight=".5pt">
                <v:stroke endarrow="block" joinstyle="miter"/>
              </v:shape>
            </w:pict>
          </mc:Fallback>
        </mc:AlternateContent>
      </w:r>
      <w:r w:rsidR="00C8756B" w:rsidRPr="00C8756B">
        <w:rPr>
          <w:rFonts w:ascii="Times New Roman" w:hAnsi="Times New Roman" w:cs="Times New Roman"/>
          <w:noProof/>
          <w:sz w:val="36"/>
          <w:szCs w:val="36"/>
        </w:rPr>
        <w:drawing>
          <wp:inline distT="0" distB="0" distL="0" distR="0" wp14:anchorId="0FE7DF84" wp14:editId="644B1625">
            <wp:extent cx="6645910" cy="1045210"/>
            <wp:effectExtent l="0" t="0" r="2540" b="2540"/>
            <wp:docPr id="1093097500"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97500" name="Picture 1" descr="A close up of text&#10;&#10;AI-generated content may be incorrect."/>
                    <pic:cNvPicPr/>
                  </pic:nvPicPr>
                  <pic:blipFill>
                    <a:blip r:embed="rId121"/>
                    <a:stretch>
                      <a:fillRect/>
                    </a:stretch>
                  </pic:blipFill>
                  <pic:spPr>
                    <a:xfrm>
                      <a:off x="0" y="0"/>
                      <a:ext cx="6645910" cy="1045210"/>
                    </a:xfrm>
                    <a:prstGeom prst="rect">
                      <a:avLst/>
                    </a:prstGeom>
                  </pic:spPr>
                </pic:pic>
              </a:graphicData>
            </a:graphic>
          </wp:inline>
        </w:drawing>
      </w:r>
    </w:p>
    <w:p w14:paraId="5383A665" w14:textId="77777777" w:rsidR="00324512" w:rsidRDefault="00324512" w:rsidP="6B08041E">
      <w:pPr>
        <w:spacing w:after="200" w:line="276" w:lineRule="auto"/>
        <w:rPr>
          <w:rFonts w:ascii="Times New Roman" w:hAnsi="Times New Roman" w:cs="Times New Roman"/>
          <w:sz w:val="36"/>
          <w:szCs w:val="36"/>
        </w:rPr>
      </w:pPr>
    </w:p>
    <w:p w14:paraId="5735294B" w14:textId="77777777" w:rsidR="00324512" w:rsidRDefault="00324512" w:rsidP="6B08041E">
      <w:pPr>
        <w:spacing w:after="200" w:line="276" w:lineRule="auto"/>
        <w:rPr>
          <w:rFonts w:ascii="Times New Roman" w:hAnsi="Times New Roman" w:cs="Times New Roman"/>
          <w:sz w:val="36"/>
          <w:szCs w:val="36"/>
        </w:rPr>
      </w:pPr>
    </w:p>
    <w:p w14:paraId="76EB6B8A" w14:textId="2BEA67EF" w:rsidR="00324512" w:rsidRDefault="00B37B3B" w:rsidP="003D7840">
      <w:pPr>
        <w:pStyle w:val="Heading3"/>
      </w:pPr>
      <w:bookmarkStart w:id="36" w:name="_Toc195282886"/>
      <w:r>
        <w:t>Query:</w:t>
      </w:r>
      <w:r w:rsidR="003D7840" w:rsidRPr="003D7840">
        <w:t xml:space="preserve"> Monthly Revenue Trend (2024-2025)</w:t>
      </w:r>
      <w:bookmarkEnd w:id="36"/>
    </w:p>
    <w:p w14:paraId="1E1BDDD2" w14:textId="1EEE2CF5" w:rsidR="6B08041E" w:rsidRDefault="00FB5105" w:rsidP="6B08041E">
      <w:pPr>
        <w:spacing w:after="200" w:line="276" w:lineRule="auto"/>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58326" behindDoc="0" locked="0" layoutInCell="1" allowOverlap="1" wp14:anchorId="6448EEBC" wp14:editId="1EB09E49">
                <wp:simplePos x="0" y="0"/>
                <wp:positionH relativeFrom="column">
                  <wp:posOffset>2373782</wp:posOffset>
                </wp:positionH>
                <wp:positionV relativeFrom="paragraph">
                  <wp:posOffset>215671</wp:posOffset>
                </wp:positionV>
                <wp:extent cx="3416199" cy="746151"/>
                <wp:effectExtent l="0" t="0" r="13335" b="15875"/>
                <wp:wrapNone/>
                <wp:docPr id="383651973" name="Text Box 71"/>
                <wp:cNvGraphicFramePr/>
                <a:graphic xmlns:a="http://schemas.openxmlformats.org/drawingml/2006/main">
                  <a:graphicData uri="http://schemas.microsoft.com/office/word/2010/wordprocessingShape">
                    <wps:wsp>
                      <wps:cNvSpPr txBox="1"/>
                      <wps:spPr>
                        <a:xfrm>
                          <a:off x="0" y="0"/>
                          <a:ext cx="3416199" cy="746151"/>
                        </a:xfrm>
                        <a:prstGeom prst="rect">
                          <a:avLst/>
                        </a:prstGeom>
                        <a:solidFill>
                          <a:schemeClr val="lt1"/>
                        </a:solidFill>
                        <a:ln w="6350">
                          <a:solidFill>
                            <a:prstClr val="black"/>
                          </a:solidFill>
                        </a:ln>
                      </wps:spPr>
                      <wps:txbx>
                        <w:txbxContent>
                          <w:p w14:paraId="6A3EE501" w14:textId="77777777" w:rsidR="00DA42D0" w:rsidRDefault="00FB5105">
                            <w:pPr>
                              <w:rPr>
                                <w:rFonts w:ascii="Times New Roman" w:hAnsi="Times New Roman" w:cs="Times New Roman"/>
                                <w:sz w:val="32"/>
                                <w:szCs w:val="32"/>
                              </w:rPr>
                            </w:pPr>
                            <w:r w:rsidRPr="00190336">
                              <w:rPr>
                                <w:rFonts w:ascii="Times New Roman" w:hAnsi="Times New Roman" w:cs="Times New Roman"/>
                                <w:sz w:val="32"/>
                                <w:szCs w:val="32"/>
                              </w:rPr>
                              <w:t>Th</w:t>
                            </w:r>
                            <w:r w:rsidR="004F7DA1">
                              <w:rPr>
                                <w:rFonts w:ascii="Times New Roman" w:hAnsi="Times New Roman" w:cs="Times New Roman"/>
                                <w:sz w:val="32"/>
                                <w:szCs w:val="32"/>
                              </w:rPr>
                              <w:t>e</w:t>
                            </w:r>
                            <w:r w:rsidRPr="00190336">
                              <w:rPr>
                                <w:rFonts w:ascii="Times New Roman" w:hAnsi="Times New Roman" w:cs="Times New Roman"/>
                                <w:sz w:val="32"/>
                                <w:szCs w:val="32"/>
                              </w:rPr>
                              <w:t xml:space="preserve">n about the </w:t>
                            </w:r>
                            <w:r w:rsidR="00190336" w:rsidRPr="00DA42D0">
                              <w:rPr>
                                <w:rFonts w:ascii="Times New Roman" w:hAnsi="Times New Roman" w:cs="Times New Roman"/>
                                <w:sz w:val="32"/>
                                <w:szCs w:val="32"/>
                                <w:highlight w:val="yellow"/>
                              </w:rPr>
                              <w:t>Revenue</w:t>
                            </w:r>
                            <w:r w:rsidRPr="00190336">
                              <w:rPr>
                                <w:rFonts w:ascii="Times New Roman" w:hAnsi="Times New Roman" w:cs="Times New Roman"/>
                                <w:sz w:val="32"/>
                                <w:szCs w:val="32"/>
                              </w:rPr>
                              <w:t xml:space="preserve"> Button</w:t>
                            </w:r>
                            <w:r w:rsidR="00190336">
                              <w:rPr>
                                <w:rFonts w:ascii="Times New Roman" w:hAnsi="Times New Roman" w:cs="Times New Roman"/>
                                <w:sz w:val="32"/>
                                <w:szCs w:val="32"/>
                              </w:rPr>
                              <w:t xml:space="preserve">, </w:t>
                            </w:r>
                          </w:p>
                          <w:p w14:paraId="3AF22D0E" w14:textId="02AE0D3F" w:rsidR="00FB5105" w:rsidRPr="00190336" w:rsidRDefault="00190336">
                            <w:pPr>
                              <w:rPr>
                                <w:rFonts w:ascii="Times New Roman" w:hAnsi="Times New Roman" w:cs="Times New Roman"/>
                                <w:sz w:val="32"/>
                                <w:szCs w:val="32"/>
                              </w:rPr>
                            </w:pPr>
                            <w:r>
                              <w:rPr>
                                <w:rFonts w:ascii="Times New Roman" w:hAnsi="Times New Roman" w:cs="Times New Roman"/>
                                <w:sz w:val="32"/>
                                <w:szCs w:val="32"/>
                              </w:rPr>
                              <w:t xml:space="preserve">when click </w:t>
                            </w:r>
                            <w:r w:rsidR="006163CE">
                              <w:rPr>
                                <w:rFonts w:ascii="Times New Roman" w:hAnsi="Times New Roman" w:cs="Times New Roman"/>
                                <w:sz w:val="32"/>
                                <w:szCs w:val="32"/>
                              </w:rPr>
                              <w:t>this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8EEBC" id="Text Box 71" o:spid="_x0000_s1086" type="#_x0000_t202" style="position:absolute;margin-left:186.9pt;margin-top:17pt;width:269pt;height:58.75pt;z-index:25165832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" fillcolor="white [3201]" strokeweight=".5pt">
                <v:textbox>
                  <w:txbxContent>
                    <w:p w14:paraId="6A3EE501" w14:textId="77777777" w:rsidR="00DA42D0" w:rsidRDefault="00FB5105">
                      <w:pPr>
                        <w:rPr>
                          <w:rFonts w:ascii="Times New Roman" w:hAnsi="Times New Roman" w:cs="Times New Roman"/>
                          <w:sz w:val="32"/>
                          <w:szCs w:val="32"/>
                        </w:rPr>
                      </w:pPr>
                      <w:r w:rsidRPr="00190336">
                        <w:rPr>
                          <w:rFonts w:ascii="Times New Roman" w:hAnsi="Times New Roman" w:cs="Times New Roman"/>
                          <w:sz w:val="32"/>
                          <w:szCs w:val="32"/>
                        </w:rPr>
                        <w:t>Th</w:t>
                      </w:r>
                      <w:r w:rsidR="004F7DA1">
                        <w:rPr>
                          <w:rFonts w:ascii="Times New Roman" w:hAnsi="Times New Roman" w:cs="Times New Roman"/>
                          <w:sz w:val="32"/>
                          <w:szCs w:val="32"/>
                        </w:rPr>
                        <w:t>e</w:t>
                      </w:r>
                      <w:r w:rsidRPr="00190336">
                        <w:rPr>
                          <w:rFonts w:ascii="Times New Roman" w:hAnsi="Times New Roman" w:cs="Times New Roman"/>
                          <w:sz w:val="32"/>
                          <w:szCs w:val="32"/>
                        </w:rPr>
                        <w:t xml:space="preserve">n about the </w:t>
                      </w:r>
                      <w:r w:rsidR="00190336" w:rsidRPr="00DA42D0">
                        <w:rPr>
                          <w:rFonts w:ascii="Times New Roman" w:hAnsi="Times New Roman" w:cs="Times New Roman"/>
                          <w:sz w:val="32"/>
                          <w:szCs w:val="32"/>
                          <w:highlight w:val="yellow"/>
                        </w:rPr>
                        <w:t>Revenue</w:t>
                      </w:r>
                      <w:r w:rsidRPr="00190336">
                        <w:rPr>
                          <w:rFonts w:ascii="Times New Roman" w:hAnsi="Times New Roman" w:cs="Times New Roman"/>
                          <w:sz w:val="32"/>
                          <w:szCs w:val="32"/>
                        </w:rPr>
                        <w:t xml:space="preserve"> Button</w:t>
                      </w:r>
                      <w:r w:rsidR="00190336">
                        <w:rPr>
                          <w:rFonts w:ascii="Times New Roman" w:hAnsi="Times New Roman" w:cs="Times New Roman"/>
                          <w:sz w:val="32"/>
                          <w:szCs w:val="32"/>
                        </w:rPr>
                        <w:t xml:space="preserve">, </w:t>
                      </w:r>
                    </w:p>
                    <w:p w14:paraId="3AF22D0E" w14:textId="02AE0D3F" w:rsidR="00FB5105" w:rsidRPr="00190336" w:rsidRDefault="00190336">
                      <w:pPr>
                        <w:rPr>
                          <w:rFonts w:ascii="Times New Roman" w:hAnsi="Times New Roman" w:cs="Times New Roman"/>
                          <w:sz w:val="32"/>
                          <w:szCs w:val="32"/>
                        </w:rPr>
                      </w:pPr>
                      <w:r>
                        <w:rPr>
                          <w:rFonts w:ascii="Times New Roman" w:hAnsi="Times New Roman" w:cs="Times New Roman"/>
                          <w:sz w:val="32"/>
                          <w:szCs w:val="32"/>
                        </w:rPr>
                        <w:t xml:space="preserve">when click </w:t>
                      </w:r>
                      <w:r w:rsidR="006163CE">
                        <w:rPr>
                          <w:rFonts w:ascii="Times New Roman" w:hAnsi="Times New Roman" w:cs="Times New Roman"/>
                          <w:sz w:val="32"/>
                          <w:szCs w:val="32"/>
                        </w:rPr>
                        <w:t>this button</w:t>
                      </w:r>
                    </w:p>
                  </w:txbxContent>
                </v:textbox>
              </v:shape>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658325" behindDoc="0" locked="0" layoutInCell="1" allowOverlap="1" wp14:anchorId="09B9FDE7" wp14:editId="73F5C24D">
                <wp:simplePos x="0" y="0"/>
                <wp:positionH relativeFrom="column">
                  <wp:posOffset>1305763</wp:posOffset>
                </wp:positionH>
                <wp:positionV relativeFrom="paragraph">
                  <wp:posOffset>398551</wp:posOffset>
                </wp:positionV>
                <wp:extent cx="929031" cy="102413"/>
                <wp:effectExtent l="0" t="57150" r="23495" b="31115"/>
                <wp:wrapNone/>
                <wp:docPr id="787391130" name="Straight Arrow Connector 70"/>
                <wp:cNvGraphicFramePr/>
                <a:graphic xmlns:a="http://schemas.openxmlformats.org/drawingml/2006/main">
                  <a:graphicData uri="http://schemas.microsoft.com/office/word/2010/wordprocessingShape">
                    <wps:wsp>
                      <wps:cNvCnPr/>
                      <wps:spPr>
                        <a:xfrm flipH="1" flipV="1">
                          <a:off x="0" y="0"/>
                          <a:ext cx="929031" cy="1024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25E03E" id="Straight Arrow Connector 70" o:spid="_x0000_s1026" type="#_x0000_t32" style="position:absolute;margin-left:102.8pt;margin-top:31.4pt;width:73.15pt;height:8.05pt;flip:x y;z-index:25165832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" strokecolor="black [3200]" strokeweight=".5pt">
                <v:stroke endarrow="block" joinstyle="miter"/>
              </v:shape>
            </w:pict>
          </mc:Fallback>
        </mc:AlternateContent>
      </w:r>
      <w:r w:rsidR="00D94300" w:rsidRPr="00D94300">
        <w:rPr>
          <w:rFonts w:ascii="Times New Roman" w:hAnsi="Times New Roman" w:cs="Times New Roman"/>
          <w:noProof/>
          <w:sz w:val="36"/>
          <w:szCs w:val="36"/>
        </w:rPr>
        <w:drawing>
          <wp:inline distT="0" distB="0" distL="0" distR="0" wp14:anchorId="149580E4" wp14:editId="0E41ECBA">
            <wp:extent cx="1228953" cy="785164"/>
            <wp:effectExtent l="0" t="0" r="0" b="0"/>
            <wp:docPr id="2108319336" name="Picture 1" descr="A red background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19336" name="Picture 1" descr="A red background with yellow text&#10;&#10;AI-generated content may be incorrect."/>
                    <pic:cNvPicPr/>
                  </pic:nvPicPr>
                  <pic:blipFill>
                    <a:blip r:embed="rId122"/>
                    <a:stretch>
                      <a:fillRect/>
                    </a:stretch>
                  </pic:blipFill>
                  <pic:spPr>
                    <a:xfrm>
                      <a:off x="0" y="0"/>
                      <a:ext cx="1230298" cy="786023"/>
                    </a:xfrm>
                    <a:prstGeom prst="rect">
                      <a:avLst/>
                    </a:prstGeom>
                  </pic:spPr>
                </pic:pic>
              </a:graphicData>
            </a:graphic>
          </wp:inline>
        </w:drawing>
      </w:r>
    </w:p>
    <w:p w14:paraId="4B31C8D6" w14:textId="6FF1A786" w:rsidR="6B08041E" w:rsidRDefault="002F06D7" w:rsidP="6B08041E">
      <w:pPr>
        <w:spacing w:after="200" w:line="276" w:lineRule="auto"/>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58328" behindDoc="0" locked="0" layoutInCell="1" allowOverlap="1" wp14:anchorId="3A4CB939" wp14:editId="5CC4A06D">
                <wp:simplePos x="0" y="0"/>
                <wp:positionH relativeFrom="column">
                  <wp:posOffset>3396513</wp:posOffset>
                </wp:positionH>
                <wp:positionV relativeFrom="paragraph">
                  <wp:posOffset>1237920</wp:posOffset>
                </wp:positionV>
                <wp:extent cx="3416199" cy="643738"/>
                <wp:effectExtent l="0" t="0" r="13335" b="23495"/>
                <wp:wrapNone/>
                <wp:docPr id="250253690" name="Text Box 71"/>
                <wp:cNvGraphicFramePr/>
                <a:graphic xmlns:a="http://schemas.openxmlformats.org/drawingml/2006/main">
                  <a:graphicData uri="http://schemas.microsoft.com/office/word/2010/wordprocessingShape">
                    <wps:wsp>
                      <wps:cNvSpPr txBox="1"/>
                      <wps:spPr>
                        <a:xfrm>
                          <a:off x="0" y="0"/>
                          <a:ext cx="3416199" cy="643738"/>
                        </a:xfrm>
                        <a:prstGeom prst="rect">
                          <a:avLst/>
                        </a:prstGeom>
                        <a:solidFill>
                          <a:schemeClr val="lt1"/>
                        </a:solidFill>
                        <a:ln w="6350">
                          <a:solidFill>
                            <a:prstClr val="black"/>
                          </a:solidFill>
                        </a:ln>
                      </wps:spPr>
                      <wps:txbx>
                        <w:txbxContent>
                          <w:p w14:paraId="070EB2A5" w14:textId="64BEB18B" w:rsidR="002F06D7" w:rsidRPr="00190336" w:rsidRDefault="0071191A" w:rsidP="002F06D7">
                            <w:pPr>
                              <w:rPr>
                                <w:rFonts w:ascii="Times New Roman" w:hAnsi="Times New Roman" w:cs="Times New Roman"/>
                                <w:sz w:val="32"/>
                                <w:szCs w:val="32"/>
                              </w:rPr>
                            </w:pPr>
                            <w:r>
                              <w:rPr>
                                <w:rFonts w:ascii="Times New Roman" w:hAnsi="Times New Roman" w:cs="Times New Roman"/>
                                <w:sz w:val="32"/>
                                <w:szCs w:val="32"/>
                              </w:rPr>
                              <w:t xml:space="preserve">The table </w:t>
                            </w:r>
                            <w:r w:rsidR="004A777E">
                              <w:rPr>
                                <w:rFonts w:ascii="Times New Roman" w:hAnsi="Times New Roman" w:cs="Times New Roman"/>
                                <w:sz w:val="32"/>
                                <w:szCs w:val="32"/>
                              </w:rPr>
                              <w:t xml:space="preserve">show </w:t>
                            </w:r>
                            <w:r w:rsidR="00375C9D">
                              <w:rPr>
                                <w:rFonts w:ascii="Times New Roman" w:hAnsi="Times New Roman" w:cs="Times New Roman"/>
                                <w:sz w:val="32"/>
                                <w:szCs w:val="32"/>
                              </w:rPr>
                              <w:t>the</w:t>
                            </w:r>
                            <w:r w:rsidR="004A777E">
                              <w:rPr>
                                <w:rFonts w:ascii="Times New Roman" w:hAnsi="Times New Roman" w:cs="Times New Roman"/>
                                <w:sz w:val="32"/>
                                <w:szCs w:val="32"/>
                              </w:rPr>
                              <w:t xml:space="preserve"> </w:t>
                            </w:r>
                            <w:r w:rsidR="00375C9D" w:rsidRPr="00DA42D0">
                              <w:rPr>
                                <w:rFonts w:ascii="Times New Roman" w:hAnsi="Times New Roman" w:cs="Times New Roman"/>
                                <w:sz w:val="32"/>
                                <w:szCs w:val="32"/>
                                <w:highlight w:val="yellow"/>
                              </w:rPr>
                              <w:t>Monthly Revenue Trend</w:t>
                            </w:r>
                            <w:r w:rsidR="00DA42D0" w:rsidRPr="00DA42D0">
                              <w:rPr>
                                <w:rFonts w:ascii="Times New Roman" w:hAnsi="Times New Roman" w:cs="Times New Roman"/>
                                <w:sz w:val="32"/>
                                <w:szCs w:val="32"/>
                                <w:highlight w:val="yellow"/>
                              </w:rPr>
                              <w:t xml:space="preserve"> of 2024-2025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4CB939" id="_x0000_s1087" type="#_x0000_t202" style="position:absolute;margin-left:267.45pt;margin-top:97.45pt;width:269pt;height:50.7pt;z-index:251658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" fillcolor="white [3201]" strokeweight=".5pt">
                <v:textbox>
                  <w:txbxContent>
                    <w:p w14:paraId="070EB2A5" w14:textId="64BEB18B" w:rsidR="002F06D7" w:rsidRPr="00190336" w:rsidRDefault="0071191A" w:rsidP="002F06D7">
                      <w:pPr>
                        <w:rPr>
                          <w:rFonts w:ascii="Times New Roman" w:hAnsi="Times New Roman" w:cs="Times New Roman"/>
                          <w:sz w:val="32"/>
                          <w:szCs w:val="32"/>
                        </w:rPr>
                      </w:pPr>
                      <w:r>
                        <w:rPr>
                          <w:rFonts w:ascii="Times New Roman" w:hAnsi="Times New Roman" w:cs="Times New Roman"/>
                          <w:sz w:val="32"/>
                          <w:szCs w:val="32"/>
                        </w:rPr>
                        <w:t xml:space="preserve">The table </w:t>
                      </w:r>
                      <w:r w:rsidR="004A777E">
                        <w:rPr>
                          <w:rFonts w:ascii="Times New Roman" w:hAnsi="Times New Roman" w:cs="Times New Roman"/>
                          <w:sz w:val="32"/>
                          <w:szCs w:val="32"/>
                        </w:rPr>
                        <w:t xml:space="preserve">show </w:t>
                      </w:r>
                      <w:r w:rsidR="00375C9D">
                        <w:rPr>
                          <w:rFonts w:ascii="Times New Roman" w:hAnsi="Times New Roman" w:cs="Times New Roman"/>
                          <w:sz w:val="32"/>
                          <w:szCs w:val="32"/>
                        </w:rPr>
                        <w:t>the</w:t>
                      </w:r>
                      <w:r w:rsidR="004A777E">
                        <w:rPr>
                          <w:rFonts w:ascii="Times New Roman" w:hAnsi="Times New Roman" w:cs="Times New Roman"/>
                          <w:sz w:val="32"/>
                          <w:szCs w:val="32"/>
                        </w:rPr>
                        <w:t xml:space="preserve"> </w:t>
                      </w:r>
                      <w:r w:rsidR="00375C9D" w:rsidRPr="00DA42D0">
                        <w:rPr>
                          <w:rFonts w:ascii="Times New Roman" w:hAnsi="Times New Roman" w:cs="Times New Roman"/>
                          <w:sz w:val="32"/>
                          <w:szCs w:val="32"/>
                          <w:highlight w:val="yellow"/>
                        </w:rPr>
                        <w:t>Monthly Revenue Trend</w:t>
                      </w:r>
                      <w:r w:rsidR="00DA42D0" w:rsidRPr="00DA42D0">
                        <w:rPr>
                          <w:rFonts w:ascii="Times New Roman" w:hAnsi="Times New Roman" w:cs="Times New Roman"/>
                          <w:sz w:val="32"/>
                          <w:szCs w:val="32"/>
                          <w:highlight w:val="yellow"/>
                        </w:rPr>
                        <w:t xml:space="preserve"> of 2024-2025</w:t>
                      </w:r>
                    </w:p>
                  </w:txbxContent>
                </v:textbox>
              </v:shape>
            </w:pict>
          </mc:Fallback>
        </mc:AlternateContent>
      </w:r>
      <w:r w:rsidR="008E2659">
        <w:rPr>
          <w:rFonts w:ascii="Times New Roman" w:hAnsi="Times New Roman" w:cs="Times New Roman"/>
          <w:noProof/>
          <w:sz w:val="36"/>
          <w:szCs w:val="36"/>
        </w:rPr>
        <mc:AlternateContent>
          <mc:Choice Requires="wps">
            <w:drawing>
              <wp:anchor distT="0" distB="0" distL="114300" distR="114300" simplePos="0" relativeHeight="251658327" behindDoc="0" locked="0" layoutInCell="1" allowOverlap="1" wp14:anchorId="6E01BBCA" wp14:editId="37956475">
                <wp:simplePos x="0" y="0"/>
                <wp:positionH relativeFrom="column">
                  <wp:posOffset>2472538</wp:posOffset>
                </wp:positionH>
                <wp:positionV relativeFrom="paragraph">
                  <wp:posOffset>1387882</wp:posOffset>
                </wp:positionV>
                <wp:extent cx="929031" cy="102413"/>
                <wp:effectExtent l="0" t="57150" r="23495" b="31115"/>
                <wp:wrapNone/>
                <wp:docPr id="2014326170" name="Straight Arrow Connector 70"/>
                <wp:cNvGraphicFramePr/>
                <a:graphic xmlns:a="http://schemas.openxmlformats.org/drawingml/2006/main">
                  <a:graphicData uri="http://schemas.microsoft.com/office/word/2010/wordprocessingShape">
                    <wps:wsp>
                      <wps:cNvCnPr/>
                      <wps:spPr>
                        <a:xfrm flipH="1" flipV="1">
                          <a:off x="0" y="0"/>
                          <a:ext cx="929031" cy="1024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F1C9E3" id="Straight Arrow Connector 70" o:spid="_x0000_s1026" type="#_x0000_t32" style="position:absolute;margin-left:194.7pt;margin-top:109.3pt;width:73.15pt;height:8.05pt;flip:x y;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" strokecolor="black [3200]" strokeweight=".5pt">
                <v:stroke endarrow="block" joinstyle="miter"/>
              </v:shape>
            </w:pict>
          </mc:Fallback>
        </mc:AlternateContent>
      </w:r>
      <w:r w:rsidR="008E2659" w:rsidRPr="008E2659">
        <w:rPr>
          <w:rFonts w:ascii="Times New Roman" w:hAnsi="Times New Roman" w:cs="Times New Roman"/>
          <w:noProof/>
          <w:sz w:val="36"/>
          <w:szCs w:val="36"/>
        </w:rPr>
        <w:drawing>
          <wp:inline distT="0" distB="0" distL="0" distR="0" wp14:anchorId="5D8F79E0" wp14:editId="06A0F3F3">
            <wp:extent cx="2455188" cy="2830982"/>
            <wp:effectExtent l="0" t="0" r="2540" b="7620"/>
            <wp:docPr id="692308239"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08239" name="Picture 1" descr="A screenshot of a table&#10;&#10;AI-generated content may be incorrect."/>
                    <pic:cNvPicPr/>
                  </pic:nvPicPr>
                  <pic:blipFill>
                    <a:blip r:embed="rId123"/>
                    <a:stretch>
                      <a:fillRect/>
                    </a:stretch>
                  </pic:blipFill>
                  <pic:spPr>
                    <a:xfrm>
                      <a:off x="0" y="0"/>
                      <a:ext cx="2460478" cy="2837081"/>
                    </a:xfrm>
                    <a:prstGeom prst="rect">
                      <a:avLst/>
                    </a:prstGeom>
                  </pic:spPr>
                </pic:pic>
              </a:graphicData>
            </a:graphic>
          </wp:inline>
        </w:drawing>
      </w:r>
    </w:p>
    <w:p w14:paraId="0D89A329" w14:textId="6D5265B5" w:rsidR="6B08041E" w:rsidRDefault="005352B3" w:rsidP="6B08041E">
      <w:pPr>
        <w:spacing w:after="200" w:line="276" w:lineRule="auto"/>
        <w:rPr>
          <w:rFonts w:ascii="Times New Roman" w:hAnsi="Times New Roman" w:cs="Times New Roman"/>
          <w:sz w:val="36"/>
          <w:szCs w:val="36"/>
        </w:rPr>
      </w:pPr>
      <w:r w:rsidRPr="005352B3">
        <w:rPr>
          <w:rFonts w:ascii="Times New Roman" w:hAnsi="Times New Roman" w:cs="Times New Roman"/>
          <w:noProof/>
          <w:sz w:val="36"/>
          <w:szCs w:val="36"/>
        </w:rPr>
        <w:drawing>
          <wp:inline distT="0" distB="0" distL="0" distR="0" wp14:anchorId="3F331C09" wp14:editId="5ABAC5F7">
            <wp:extent cx="6645910" cy="1271270"/>
            <wp:effectExtent l="0" t="0" r="2540" b="5080"/>
            <wp:docPr id="1321029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29348" name="Picture 1" descr="A screenshot of a computer&#10;&#10;AI-generated content may be incorrect."/>
                    <pic:cNvPicPr/>
                  </pic:nvPicPr>
                  <pic:blipFill>
                    <a:blip r:embed="rId124"/>
                    <a:stretch>
                      <a:fillRect/>
                    </a:stretch>
                  </pic:blipFill>
                  <pic:spPr>
                    <a:xfrm>
                      <a:off x="0" y="0"/>
                      <a:ext cx="6645910" cy="1271270"/>
                    </a:xfrm>
                    <a:prstGeom prst="rect">
                      <a:avLst/>
                    </a:prstGeom>
                  </pic:spPr>
                </pic:pic>
              </a:graphicData>
            </a:graphic>
          </wp:inline>
        </w:drawing>
      </w:r>
    </w:p>
    <w:p w14:paraId="02EBBE87" w14:textId="101063E1" w:rsidR="6B08041E" w:rsidRDefault="005352B3" w:rsidP="6B08041E">
      <w:pPr>
        <w:spacing w:after="200" w:line="276" w:lineRule="auto"/>
        <w:rPr>
          <w:rFonts w:ascii="Times New Roman" w:hAnsi="Times New Roman" w:cs="Times New Roman"/>
          <w:sz w:val="36"/>
          <w:szCs w:val="36"/>
        </w:rPr>
      </w:pPr>
      <w:r>
        <w:rPr>
          <w:rFonts w:ascii="Times New Roman" w:hAnsi="Times New Roman" w:cs="Times New Roman"/>
          <w:noProof/>
          <w:sz w:val="36"/>
          <w:szCs w:val="36"/>
        </w:rPr>
        <w:lastRenderedPageBreak/>
        <mc:AlternateContent>
          <mc:Choice Requires="wps">
            <w:drawing>
              <wp:anchor distT="0" distB="0" distL="114300" distR="114300" simplePos="0" relativeHeight="251658329" behindDoc="0" locked="0" layoutInCell="1" allowOverlap="1" wp14:anchorId="366A94CD" wp14:editId="0B764F17">
                <wp:simplePos x="0" y="0"/>
                <wp:positionH relativeFrom="column">
                  <wp:posOffset>515722</wp:posOffset>
                </wp:positionH>
                <wp:positionV relativeFrom="paragraph">
                  <wp:posOffset>18009</wp:posOffset>
                </wp:positionV>
                <wp:extent cx="14630" cy="380390"/>
                <wp:effectExtent l="57150" t="38100" r="61595" b="19685"/>
                <wp:wrapNone/>
                <wp:docPr id="2063255481" name="Straight Arrow Connector 72"/>
                <wp:cNvGraphicFramePr/>
                <a:graphic xmlns:a="http://schemas.openxmlformats.org/drawingml/2006/main">
                  <a:graphicData uri="http://schemas.microsoft.com/office/word/2010/wordprocessingShape">
                    <wps:wsp>
                      <wps:cNvCnPr/>
                      <wps:spPr>
                        <a:xfrm flipV="1">
                          <a:off x="0" y="0"/>
                          <a:ext cx="14630" cy="380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505779" id="Straight Arrow Connector 72" o:spid="_x0000_s1026" type="#_x0000_t32" style="position:absolute;margin-left:40.6pt;margin-top:1.4pt;width:1.15pt;height:29.95pt;flip:y;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" strokecolor="black [3200]" strokeweight=".5pt">
                <v:stroke endarrow="block" joinstyle="miter"/>
              </v:shape>
            </w:pict>
          </mc:Fallback>
        </mc:AlternateContent>
      </w:r>
    </w:p>
    <w:p w14:paraId="5C586CF4" w14:textId="702CF6D2" w:rsidR="6B08041E" w:rsidRDefault="005352B3" w:rsidP="6B08041E">
      <w:pPr>
        <w:spacing w:after="200" w:line="276" w:lineRule="auto"/>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58330" behindDoc="0" locked="0" layoutInCell="1" allowOverlap="1" wp14:anchorId="25F8FE8A" wp14:editId="20B8894C">
                <wp:simplePos x="0" y="0"/>
                <wp:positionH relativeFrom="column">
                  <wp:posOffset>464515</wp:posOffset>
                </wp:positionH>
                <wp:positionV relativeFrom="paragraph">
                  <wp:posOffset>100814</wp:posOffset>
                </wp:positionV>
                <wp:extent cx="5274259" cy="709574"/>
                <wp:effectExtent l="0" t="0" r="22225" b="14605"/>
                <wp:wrapNone/>
                <wp:docPr id="1093942454" name="Text Box 73"/>
                <wp:cNvGraphicFramePr/>
                <a:graphic xmlns:a="http://schemas.openxmlformats.org/drawingml/2006/main">
                  <a:graphicData uri="http://schemas.microsoft.com/office/word/2010/wordprocessingShape">
                    <wps:wsp>
                      <wps:cNvSpPr txBox="1"/>
                      <wps:spPr>
                        <a:xfrm>
                          <a:off x="0" y="0"/>
                          <a:ext cx="5274259" cy="709574"/>
                        </a:xfrm>
                        <a:prstGeom prst="rect">
                          <a:avLst/>
                        </a:prstGeom>
                        <a:solidFill>
                          <a:schemeClr val="lt1"/>
                        </a:solidFill>
                        <a:ln w="6350">
                          <a:solidFill>
                            <a:prstClr val="black"/>
                          </a:solidFill>
                        </a:ln>
                      </wps:spPr>
                      <wps:txbx>
                        <w:txbxContent>
                          <w:p w14:paraId="4B22A73B" w14:textId="407C7CA1" w:rsidR="005352B3" w:rsidRPr="00172DB4" w:rsidRDefault="005352B3">
                            <w:pPr>
                              <w:rPr>
                                <w:rFonts w:ascii="Times New Roman" w:hAnsi="Times New Roman" w:cs="Times New Roman"/>
                                <w:sz w:val="32"/>
                                <w:szCs w:val="32"/>
                              </w:rPr>
                            </w:pPr>
                            <w:r w:rsidRPr="00172DB4">
                              <w:rPr>
                                <w:rFonts w:ascii="Times New Roman" w:hAnsi="Times New Roman" w:cs="Times New Roman"/>
                                <w:sz w:val="32"/>
                                <w:szCs w:val="32"/>
                              </w:rPr>
                              <w:t>By us</w:t>
                            </w:r>
                            <w:r w:rsidR="00990569" w:rsidRPr="00172DB4">
                              <w:rPr>
                                <w:rFonts w:ascii="Times New Roman" w:hAnsi="Times New Roman" w:cs="Times New Roman"/>
                                <w:sz w:val="32"/>
                                <w:szCs w:val="32"/>
                              </w:rPr>
                              <w:t xml:space="preserve">ing </w:t>
                            </w:r>
                            <w:r w:rsidR="00517963" w:rsidRPr="000C5771">
                              <w:rPr>
                                <w:rFonts w:ascii="Times New Roman" w:hAnsi="Times New Roman" w:cs="Times New Roman"/>
                                <w:sz w:val="32"/>
                                <w:szCs w:val="32"/>
                                <w:highlight w:val="yellow"/>
                              </w:rPr>
                              <w:t>SUM()</w:t>
                            </w:r>
                            <w:r w:rsidR="00517963" w:rsidRPr="00172DB4">
                              <w:rPr>
                                <w:rFonts w:ascii="Times New Roman" w:hAnsi="Times New Roman" w:cs="Times New Roman"/>
                                <w:sz w:val="32"/>
                                <w:szCs w:val="32"/>
                              </w:rPr>
                              <w:t xml:space="preserve"> , </w:t>
                            </w:r>
                            <w:r w:rsidR="009452CF" w:rsidRPr="000C5771">
                              <w:rPr>
                                <w:rFonts w:ascii="Times New Roman" w:hAnsi="Times New Roman" w:cs="Times New Roman"/>
                                <w:sz w:val="32"/>
                                <w:szCs w:val="32"/>
                                <w:highlight w:val="yellow"/>
                              </w:rPr>
                              <w:t>Group by</w:t>
                            </w:r>
                            <w:r w:rsidR="009452CF" w:rsidRPr="00172DB4">
                              <w:rPr>
                                <w:rFonts w:ascii="Times New Roman" w:hAnsi="Times New Roman" w:cs="Times New Roman"/>
                                <w:sz w:val="32"/>
                                <w:szCs w:val="32"/>
                              </w:rPr>
                              <w:t xml:space="preserve"> </w:t>
                            </w:r>
                            <w:r w:rsidR="00383808">
                              <w:rPr>
                                <w:rFonts w:ascii="Times New Roman" w:hAnsi="Times New Roman" w:cs="Times New Roman"/>
                                <w:sz w:val="32"/>
                                <w:szCs w:val="32"/>
                              </w:rPr>
                              <w:t>and</w:t>
                            </w:r>
                            <w:r w:rsidR="009452CF" w:rsidRPr="00172DB4">
                              <w:rPr>
                                <w:rFonts w:ascii="Times New Roman" w:hAnsi="Times New Roman" w:cs="Times New Roman"/>
                                <w:sz w:val="32"/>
                                <w:szCs w:val="32"/>
                              </w:rPr>
                              <w:t xml:space="preserve"> </w:t>
                            </w:r>
                            <w:r w:rsidR="009452CF" w:rsidRPr="000C5771">
                              <w:rPr>
                                <w:rFonts w:ascii="Times New Roman" w:hAnsi="Times New Roman" w:cs="Times New Roman"/>
                                <w:sz w:val="32"/>
                                <w:szCs w:val="32"/>
                                <w:highlight w:val="yellow"/>
                              </w:rPr>
                              <w:t>Order by</w:t>
                            </w:r>
                            <w:r w:rsidR="00383808">
                              <w:rPr>
                                <w:rFonts w:ascii="Times New Roman" w:hAnsi="Times New Roman" w:cs="Times New Roman"/>
                                <w:sz w:val="32"/>
                                <w:szCs w:val="32"/>
                              </w:rPr>
                              <w:t xml:space="preserve"> function to </w:t>
                            </w:r>
                            <w:r w:rsidR="00CC10DF">
                              <w:rPr>
                                <w:rFonts w:ascii="Times New Roman" w:hAnsi="Times New Roman" w:cs="Times New Roman"/>
                                <w:sz w:val="32"/>
                                <w:szCs w:val="32"/>
                              </w:rPr>
                              <w:t>calcu</w:t>
                            </w:r>
                            <w:r w:rsidR="001F77C5">
                              <w:rPr>
                                <w:rFonts w:ascii="Times New Roman" w:hAnsi="Times New Roman" w:cs="Times New Roman"/>
                                <w:sz w:val="32"/>
                                <w:szCs w:val="32"/>
                              </w:rPr>
                              <w:t xml:space="preserve">late </w:t>
                            </w:r>
                            <w:r w:rsidR="00AF7448" w:rsidRPr="00AF7448">
                              <w:rPr>
                                <w:rFonts w:ascii="Times New Roman" w:hAnsi="Times New Roman" w:cs="Times New Roman"/>
                                <w:sz w:val="32"/>
                                <w:szCs w:val="32"/>
                              </w:rPr>
                              <w:t>2024-2025</w:t>
                            </w:r>
                            <w:r w:rsidR="00AF7448">
                              <w:rPr>
                                <w:rFonts w:ascii="Times New Roman" w:hAnsi="Times New Roman" w:cs="Times New Roman"/>
                                <w:sz w:val="32"/>
                                <w:szCs w:val="32"/>
                              </w:rPr>
                              <w:t xml:space="preserve"> </w:t>
                            </w:r>
                            <w:r w:rsidR="00AF7448" w:rsidRPr="00AF7448">
                              <w:rPr>
                                <w:rFonts w:ascii="Times New Roman" w:hAnsi="Times New Roman" w:cs="Times New Roman"/>
                                <w:sz w:val="32"/>
                                <w:szCs w:val="32"/>
                              </w:rPr>
                              <w:t xml:space="preserve">Monthly Revenue Trend </w:t>
                            </w:r>
                            <w:r w:rsidR="00AF7448">
                              <w:rPr>
                                <w:rFonts w:ascii="Times New Roman" w:hAnsi="Times New Roman" w:cs="Times New Roman"/>
                                <w:sz w:val="32"/>
                                <w:szCs w:val="32"/>
                              </w:rPr>
                              <w:t xml:space="preserve">of Online Shop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F8FE8A" id="Text Box 73" o:spid="_x0000_s1088" type="#_x0000_t202" style="position:absolute;margin-left:36.6pt;margin-top:7.95pt;width:415.3pt;height:55.85pt;z-index:2516583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" fillcolor="white [3201]" strokeweight=".5pt">
                <v:textbox>
                  <w:txbxContent>
                    <w:p w14:paraId="4B22A73B" w14:textId="407C7CA1" w:rsidR="005352B3" w:rsidRPr="00172DB4" w:rsidRDefault="005352B3">
                      <w:pPr>
                        <w:rPr>
                          <w:rFonts w:ascii="Times New Roman" w:hAnsi="Times New Roman" w:cs="Times New Roman"/>
                          <w:sz w:val="32"/>
                          <w:szCs w:val="32"/>
                        </w:rPr>
                      </w:pPr>
                      <w:r w:rsidRPr="00172DB4">
                        <w:rPr>
                          <w:rFonts w:ascii="Times New Roman" w:hAnsi="Times New Roman" w:cs="Times New Roman"/>
                          <w:sz w:val="32"/>
                          <w:szCs w:val="32"/>
                        </w:rPr>
                        <w:t>By us</w:t>
                      </w:r>
                      <w:r w:rsidR="00990569" w:rsidRPr="00172DB4">
                        <w:rPr>
                          <w:rFonts w:ascii="Times New Roman" w:hAnsi="Times New Roman" w:cs="Times New Roman"/>
                          <w:sz w:val="32"/>
                          <w:szCs w:val="32"/>
                        </w:rPr>
                        <w:t xml:space="preserve">ing </w:t>
                      </w:r>
                      <w:r w:rsidR="00517963" w:rsidRPr="000C5771">
                        <w:rPr>
                          <w:rFonts w:ascii="Times New Roman" w:hAnsi="Times New Roman" w:cs="Times New Roman"/>
                          <w:sz w:val="32"/>
                          <w:szCs w:val="32"/>
                          <w:highlight w:val="yellow"/>
                        </w:rPr>
                        <w:t>SUM()</w:t>
                      </w:r>
                      <w:r w:rsidR="00517963" w:rsidRPr="00172DB4">
                        <w:rPr>
                          <w:rFonts w:ascii="Times New Roman" w:hAnsi="Times New Roman" w:cs="Times New Roman"/>
                          <w:sz w:val="32"/>
                          <w:szCs w:val="32"/>
                        </w:rPr>
                        <w:t xml:space="preserve"> , </w:t>
                      </w:r>
                      <w:r w:rsidR="009452CF" w:rsidRPr="000C5771">
                        <w:rPr>
                          <w:rFonts w:ascii="Times New Roman" w:hAnsi="Times New Roman" w:cs="Times New Roman"/>
                          <w:sz w:val="32"/>
                          <w:szCs w:val="32"/>
                          <w:highlight w:val="yellow"/>
                        </w:rPr>
                        <w:t>Group by</w:t>
                      </w:r>
                      <w:r w:rsidR="009452CF" w:rsidRPr="00172DB4">
                        <w:rPr>
                          <w:rFonts w:ascii="Times New Roman" w:hAnsi="Times New Roman" w:cs="Times New Roman"/>
                          <w:sz w:val="32"/>
                          <w:szCs w:val="32"/>
                        </w:rPr>
                        <w:t xml:space="preserve"> </w:t>
                      </w:r>
                      <w:r w:rsidR="00383808">
                        <w:rPr>
                          <w:rFonts w:ascii="Times New Roman" w:hAnsi="Times New Roman" w:cs="Times New Roman"/>
                          <w:sz w:val="32"/>
                          <w:szCs w:val="32"/>
                        </w:rPr>
                        <w:t>and</w:t>
                      </w:r>
                      <w:r w:rsidR="009452CF" w:rsidRPr="00172DB4">
                        <w:rPr>
                          <w:rFonts w:ascii="Times New Roman" w:hAnsi="Times New Roman" w:cs="Times New Roman"/>
                          <w:sz w:val="32"/>
                          <w:szCs w:val="32"/>
                        </w:rPr>
                        <w:t xml:space="preserve"> </w:t>
                      </w:r>
                      <w:r w:rsidR="009452CF" w:rsidRPr="000C5771">
                        <w:rPr>
                          <w:rFonts w:ascii="Times New Roman" w:hAnsi="Times New Roman" w:cs="Times New Roman"/>
                          <w:sz w:val="32"/>
                          <w:szCs w:val="32"/>
                          <w:highlight w:val="yellow"/>
                        </w:rPr>
                        <w:t>Order by</w:t>
                      </w:r>
                      <w:r w:rsidR="00383808">
                        <w:rPr>
                          <w:rFonts w:ascii="Times New Roman" w:hAnsi="Times New Roman" w:cs="Times New Roman"/>
                          <w:sz w:val="32"/>
                          <w:szCs w:val="32"/>
                        </w:rPr>
                        <w:t xml:space="preserve"> function to </w:t>
                      </w:r>
                      <w:r w:rsidR="00CC10DF">
                        <w:rPr>
                          <w:rFonts w:ascii="Times New Roman" w:hAnsi="Times New Roman" w:cs="Times New Roman"/>
                          <w:sz w:val="32"/>
                          <w:szCs w:val="32"/>
                        </w:rPr>
                        <w:t>calcu</w:t>
                      </w:r>
                      <w:r w:rsidR="001F77C5">
                        <w:rPr>
                          <w:rFonts w:ascii="Times New Roman" w:hAnsi="Times New Roman" w:cs="Times New Roman"/>
                          <w:sz w:val="32"/>
                          <w:szCs w:val="32"/>
                        </w:rPr>
                        <w:t xml:space="preserve">late </w:t>
                      </w:r>
                      <w:r w:rsidR="00AF7448" w:rsidRPr="00AF7448">
                        <w:rPr>
                          <w:rFonts w:ascii="Times New Roman" w:hAnsi="Times New Roman" w:cs="Times New Roman"/>
                          <w:sz w:val="32"/>
                          <w:szCs w:val="32"/>
                        </w:rPr>
                        <w:t>2024-2025</w:t>
                      </w:r>
                      <w:r w:rsidR="00AF7448">
                        <w:rPr>
                          <w:rFonts w:ascii="Times New Roman" w:hAnsi="Times New Roman" w:cs="Times New Roman"/>
                          <w:sz w:val="32"/>
                          <w:szCs w:val="32"/>
                        </w:rPr>
                        <w:t xml:space="preserve"> </w:t>
                      </w:r>
                      <w:r w:rsidR="00AF7448" w:rsidRPr="00AF7448">
                        <w:rPr>
                          <w:rFonts w:ascii="Times New Roman" w:hAnsi="Times New Roman" w:cs="Times New Roman"/>
                          <w:sz w:val="32"/>
                          <w:szCs w:val="32"/>
                        </w:rPr>
                        <w:t xml:space="preserve">Monthly Revenue Trend </w:t>
                      </w:r>
                      <w:r w:rsidR="00AF7448">
                        <w:rPr>
                          <w:rFonts w:ascii="Times New Roman" w:hAnsi="Times New Roman" w:cs="Times New Roman"/>
                          <w:sz w:val="32"/>
                          <w:szCs w:val="32"/>
                        </w:rPr>
                        <w:t xml:space="preserve">of Online Shop </w:t>
                      </w:r>
                    </w:p>
                  </w:txbxContent>
                </v:textbox>
              </v:shape>
            </w:pict>
          </mc:Fallback>
        </mc:AlternateContent>
      </w:r>
    </w:p>
    <w:p w14:paraId="611B1840" w14:textId="516A0567" w:rsidR="6B08041E" w:rsidRDefault="6B08041E" w:rsidP="6B08041E">
      <w:pPr>
        <w:spacing w:after="200" w:line="276" w:lineRule="auto"/>
        <w:rPr>
          <w:rFonts w:ascii="Times New Roman" w:hAnsi="Times New Roman" w:cs="Times New Roman"/>
          <w:sz w:val="36"/>
          <w:szCs w:val="36"/>
        </w:rPr>
      </w:pPr>
    </w:p>
    <w:p w14:paraId="2FE196F9" w14:textId="0A7143A2" w:rsidR="6B08041E" w:rsidRDefault="6B08041E" w:rsidP="6B08041E">
      <w:pPr>
        <w:spacing w:after="200" w:line="276" w:lineRule="auto"/>
        <w:rPr>
          <w:rFonts w:ascii="Times New Roman" w:hAnsi="Times New Roman" w:cs="Times New Roman"/>
          <w:sz w:val="36"/>
          <w:szCs w:val="36"/>
        </w:rPr>
      </w:pPr>
    </w:p>
    <w:p w14:paraId="672F6779" w14:textId="486AC45A" w:rsidR="6B08041E" w:rsidRDefault="6B08041E" w:rsidP="6B08041E">
      <w:pPr>
        <w:spacing w:after="200" w:line="276" w:lineRule="auto"/>
        <w:rPr>
          <w:rFonts w:ascii="Times New Roman" w:hAnsi="Times New Roman" w:cs="Times New Roman"/>
          <w:sz w:val="36"/>
          <w:szCs w:val="36"/>
        </w:rPr>
      </w:pPr>
    </w:p>
    <w:p w14:paraId="32582DA4" w14:textId="17CC10A6" w:rsidR="6B08041E" w:rsidRDefault="6B08041E" w:rsidP="6B08041E">
      <w:pPr>
        <w:spacing w:after="200" w:line="276" w:lineRule="auto"/>
        <w:rPr>
          <w:rFonts w:ascii="Times New Roman" w:hAnsi="Times New Roman" w:cs="Times New Roman"/>
          <w:sz w:val="36"/>
          <w:szCs w:val="36"/>
        </w:rPr>
      </w:pPr>
    </w:p>
    <w:p w14:paraId="460BF6EE" w14:textId="77777777" w:rsidR="00B64D85" w:rsidRDefault="00B64D85" w:rsidP="3B1C2ADF">
      <w:pPr>
        <w:spacing w:after="200" w:line="276" w:lineRule="auto"/>
        <w:rPr>
          <w:rFonts w:ascii="Times New Roman" w:eastAsiaTheme="minorEastAsia" w:hAnsi="Times New Roman" w:cs="Times New Roman"/>
          <w:sz w:val="32"/>
          <w:szCs w:val="32"/>
        </w:rPr>
      </w:pPr>
    </w:p>
    <w:p w14:paraId="02238475" w14:textId="77777777" w:rsidR="00B64D85" w:rsidRPr="00051D59" w:rsidRDefault="00B64D85" w:rsidP="00781C4B">
      <w:pPr>
        <w:pStyle w:val="Heading1"/>
        <w:rPr>
          <w:rFonts w:ascii="Times New Roman" w:eastAsiaTheme="minorEastAsia" w:hAnsi="Times New Roman" w:cs="Times New Roman"/>
        </w:rPr>
      </w:pPr>
      <w:bookmarkStart w:id="37" w:name="_Toc195282887"/>
      <w:r w:rsidRPr="00051D59">
        <w:rPr>
          <w:rFonts w:hint="eastAsia"/>
        </w:rPr>
        <w:t>FORM</w:t>
      </w:r>
      <w:r w:rsidRPr="4E66633D">
        <w:rPr>
          <w:rFonts w:ascii="Times New Roman" w:eastAsiaTheme="minorEastAsia" w:hAnsi="Times New Roman" w:cs="Times New Roman" w:hint="eastAsia"/>
        </w:rPr>
        <w:t>S</w:t>
      </w:r>
      <w:bookmarkEnd w:id="37"/>
    </w:p>
    <w:p w14:paraId="22CBDE7F" w14:textId="1D9B8A1C" w:rsidR="00B64D85" w:rsidRPr="00595B20" w:rsidRDefault="00595B20" w:rsidP="00595B20">
      <w:pPr>
        <w:pStyle w:val="Heading2"/>
      </w:pPr>
      <w:bookmarkStart w:id="38" w:name="_Toc195282888"/>
      <w:r>
        <w:t>FORM:LOGIN PAGE</w:t>
      </w:r>
      <w:bookmarkEnd w:id="38"/>
    </w:p>
    <w:p w14:paraId="74E2951F" w14:textId="4D86C622" w:rsidR="5DC9519B" w:rsidRDefault="000D3E6E" w:rsidP="4AD72968">
      <w:pPr>
        <w:spacing w:after="200" w:line="276" w:lineRule="auto"/>
        <w:rPr>
          <w:rFonts w:ascii="Microsoft JhengHei" w:eastAsia="Microsoft JhengHei" w:hAnsi="Microsoft JhengHei" w:cs="Microsoft JhengHei"/>
          <w:sz w:val="24"/>
          <w:szCs w:val="24"/>
        </w:rPr>
      </w:pPr>
      <w:r>
        <w:rPr>
          <w:rFonts w:ascii="Microsoft JhengHei" w:eastAsia="Microsoft JhengHei" w:hAnsi="Microsoft JhengHei" w:cs="Microsoft JhengHei"/>
          <w:noProof/>
          <w:sz w:val="24"/>
          <w:szCs w:val="24"/>
        </w:rPr>
        <mc:AlternateContent>
          <mc:Choice Requires="wps">
            <w:drawing>
              <wp:anchor distT="0" distB="0" distL="114300" distR="114300" simplePos="0" relativeHeight="251658333" behindDoc="0" locked="0" layoutInCell="1" allowOverlap="1" wp14:anchorId="13EA9B6D" wp14:editId="23DEBEB0">
                <wp:simplePos x="0" y="0"/>
                <wp:positionH relativeFrom="column">
                  <wp:posOffset>4087090</wp:posOffset>
                </wp:positionH>
                <wp:positionV relativeFrom="paragraph">
                  <wp:posOffset>117303</wp:posOffset>
                </wp:positionV>
                <wp:extent cx="2877127" cy="1741054"/>
                <wp:effectExtent l="0" t="0" r="19050" b="12065"/>
                <wp:wrapNone/>
                <wp:docPr id="1682557962" name="Text Box 83"/>
                <wp:cNvGraphicFramePr/>
                <a:graphic xmlns:a="http://schemas.openxmlformats.org/drawingml/2006/main">
                  <a:graphicData uri="http://schemas.microsoft.com/office/word/2010/wordprocessingShape">
                    <wps:wsp>
                      <wps:cNvSpPr txBox="1"/>
                      <wps:spPr>
                        <a:xfrm>
                          <a:off x="0" y="0"/>
                          <a:ext cx="2877127" cy="1741054"/>
                        </a:xfrm>
                        <a:prstGeom prst="rect">
                          <a:avLst/>
                        </a:prstGeom>
                        <a:solidFill>
                          <a:schemeClr val="lt1"/>
                        </a:solidFill>
                        <a:ln w="6350">
                          <a:solidFill>
                            <a:prstClr val="black"/>
                          </a:solidFill>
                        </a:ln>
                      </wps:spPr>
                      <wps:txbx>
                        <w:txbxContent>
                          <w:p w14:paraId="614DD884" w14:textId="34DEE738" w:rsidR="000D3E6E" w:rsidRDefault="000D3E6E" w:rsidP="000D3E6E">
                            <w:pPr>
                              <w:spacing w:after="200" w:line="276" w:lineRule="auto"/>
                            </w:pPr>
                            <w:r w:rsidRPr="32E2EF1A">
                              <w:rPr>
                                <w:rFonts w:ascii="Times New Roman" w:eastAsia="Times New Roman" w:hAnsi="Times New Roman" w:cs="Times New Roman"/>
                                <w:sz w:val="32"/>
                                <w:szCs w:val="32"/>
                              </w:rPr>
                              <w:t xml:space="preserve">We have two account </w:t>
                            </w:r>
                            <w:r w:rsidR="00036445">
                              <w:rPr>
                                <w:rFonts w:ascii="Times New Roman" w:eastAsia="Times New Roman" w:hAnsi="Times New Roman" w:cs="Times New Roman"/>
                                <w:sz w:val="32"/>
                                <w:szCs w:val="32"/>
                              </w:rPr>
                              <w:t>Maintainer</w:t>
                            </w:r>
                            <w:r w:rsidRPr="32E2EF1A">
                              <w:rPr>
                                <w:rFonts w:ascii="Times New Roman" w:eastAsia="Times New Roman" w:hAnsi="Times New Roman" w:cs="Times New Roman"/>
                                <w:sz w:val="32"/>
                                <w:szCs w:val="32"/>
                              </w:rPr>
                              <w:t xml:space="preserve"> and </w:t>
                            </w:r>
                            <w:r w:rsidR="00036445">
                              <w:rPr>
                                <w:rFonts w:ascii="Times New Roman" w:eastAsia="Times New Roman" w:hAnsi="Times New Roman" w:cs="Times New Roman"/>
                                <w:sz w:val="32"/>
                                <w:szCs w:val="32"/>
                              </w:rPr>
                              <w:t>Enterpriser</w:t>
                            </w:r>
                            <w:r w:rsidR="00036445" w:rsidRPr="32E2EF1A">
                              <w:rPr>
                                <w:rFonts w:ascii="Times New Roman" w:eastAsia="Times New Roman" w:hAnsi="Times New Roman" w:cs="Times New Roman"/>
                                <w:sz w:val="32"/>
                                <w:szCs w:val="32"/>
                              </w:rPr>
                              <w:t xml:space="preserve">, </w:t>
                            </w:r>
                            <w:r w:rsidR="00036445">
                              <w:rPr>
                                <w:rFonts w:ascii="Times New Roman" w:eastAsia="Times New Roman" w:hAnsi="Times New Roman" w:cs="Times New Roman"/>
                                <w:sz w:val="32"/>
                                <w:szCs w:val="32"/>
                              </w:rPr>
                              <w:t>Maintainer</w:t>
                            </w:r>
                            <w:r w:rsidRPr="32E2EF1A">
                              <w:rPr>
                                <w:rFonts w:ascii="Times New Roman" w:eastAsia="Times New Roman" w:hAnsi="Times New Roman" w:cs="Times New Roman"/>
                                <w:sz w:val="32"/>
                                <w:szCs w:val="32"/>
                              </w:rPr>
                              <w:t xml:space="preserve"> can change and add the data .but </w:t>
                            </w:r>
                            <w:r w:rsidR="00036445">
                              <w:rPr>
                                <w:rFonts w:ascii="Times New Roman" w:eastAsia="Times New Roman" w:hAnsi="Times New Roman" w:cs="Times New Roman"/>
                                <w:sz w:val="32"/>
                                <w:szCs w:val="32"/>
                              </w:rPr>
                              <w:t>Enterpriser</w:t>
                            </w:r>
                            <w:r w:rsidRPr="32E2EF1A">
                              <w:rPr>
                                <w:rFonts w:ascii="Times New Roman" w:eastAsia="Times New Roman" w:hAnsi="Times New Roman" w:cs="Times New Roman"/>
                                <w:sz w:val="32"/>
                                <w:szCs w:val="32"/>
                              </w:rPr>
                              <w:t xml:space="preserve"> can only access the data, and they cannot make </w:t>
                            </w:r>
                            <w:r w:rsidRPr="3B1C2ADF">
                              <w:rPr>
                                <w:rFonts w:ascii="Times New Roman" w:eastAsia="Times New Roman" w:hAnsi="Times New Roman" w:cs="Times New Roman"/>
                                <w:sz w:val="32"/>
                                <w:szCs w:val="32"/>
                              </w:rPr>
                              <w:t>a</w:t>
                            </w:r>
                            <w:r w:rsidRPr="32E2EF1A">
                              <w:rPr>
                                <w:rFonts w:ascii="Times New Roman" w:eastAsia="Times New Roman" w:hAnsi="Times New Roman" w:cs="Times New Roman"/>
                                <w:sz w:val="32"/>
                                <w:szCs w:val="32"/>
                              </w:rPr>
                              <w:t xml:space="preserve"> change.</w:t>
                            </w:r>
                          </w:p>
                          <w:p w14:paraId="1303B299" w14:textId="77777777" w:rsidR="000D3E6E" w:rsidRDefault="000D3E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A9B6D" id="Text Box 83" o:spid="_x0000_s1089" type="#_x0000_t202" style="position:absolute;margin-left:321.8pt;margin-top:9.25pt;width:226.55pt;height:137.1pt;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" fillcolor="white [3201]" strokeweight=".5pt">
                <v:textbox>
                  <w:txbxContent>
                    <w:p w14:paraId="614DD884" w14:textId="34DEE738" w:rsidR="000D3E6E" w:rsidRDefault="000D3E6E" w:rsidP="000D3E6E">
                      <w:pPr>
                        <w:spacing w:after="200" w:line="276" w:lineRule="auto"/>
                      </w:pPr>
                      <w:r w:rsidRPr="32E2EF1A">
                        <w:rPr>
                          <w:rFonts w:ascii="Times New Roman" w:eastAsia="Times New Roman" w:hAnsi="Times New Roman" w:cs="Times New Roman"/>
                          <w:sz w:val="32"/>
                          <w:szCs w:val="32"/>
                        </w:rPr>
                        <w:t xml:space="preserve">We have two account </w:t>
                      </w:r>
                      <w:r w:rsidR="00036445">
                        <w:rPr>
                          <w:rFonts w:ascii="Times New Roman" w:eastAsia="Times New Roman" w:hAnsi="Times New Roman" w:cs="Times New Roman"/>
                          <w:sz w:val="32"/>
                          <w:szCs w:val="32"/>
                        </w:rPr>
                        <w:t>Maintainer</w:t>
                      </w:r>
                      <w:r w:rsidRPr="32E2EF1A">
                        <w:rPr>
                          <w:rFonts w:ascii="Times New Roman" w:eastAsia="Times New Roman" w:hAnsi="Times New Roman" w:cs="Times New Roman"/>
                          <w:sz w:val="32"/>
                          <w:szCs w:val="32"/>
                        </w:rPr>
                        <w:t xml:space="preserve"> and </w:t>
                      </w:r>
                      <w:r w:rsidR="00036445">
                        <w:rPr>
                          <w:rFonts w:ascii="Times New Roman" w:eastAsia="Times New Roman" w:hAnsi="Times New Roman" w:cs="Times New Roman"/>
                          <w:sz w:val="32"/>
                          <w:szCs w:val="32"/>
                        </w:rPr>
                        <w:t>Enterpriser</w:t>
                      </w:r>
                      <w:r w:rsidR="00036445" w:rsidRPr="32E2EF1A">
                        <w:rPr>
                          <w:rFonts w:ascii="Times New Roman" w:eastAsia="Times New Roman" w:hAnsi="Times New Roman" w:cs="Times New Roman"/>
                          <w:sz w:val="32"/>
                          <w:szCs w:val="32"/>
                        </w:rPr>
                        <w:t xml:space="preserve">, </w:t>
                      </w:r>
                      <w:r w:rsidR="00036445">
                        <w:rPr>
                          <w:rFonts w:ascii="Times New Roman" w:eastAsia="Times New Roman" w:hAnsi="Times New Roman" w:cs="Times New Roman"/>
                          <w:sz w:val="32"/>
                          <w:szCs w:val="32"/>
                        </w:rPr>
                        <w:t>Maintainer</w:t>
                      </w:r>
                      <w:r w:rsidRPr="32E2EF1A">
                        <w:rPr>
                          <w:rFonts w:ascii="Times New Roman" w:eastAsia="Times New Roman" w:hAnsi="Times New Roman" w:cs="Times New Roman"/>
                          <w:sz w:val="32"/>
                          <w:szCs w:val="32"/>
                        </w:rPr>
                        <w:t xml:space="preserve"> can change and add the data .but </w:t>
                      </w:r>
                      <w:r w:rsidR="00036445">
                        <w:rPr>
                          <w:rFonts w:ascii="Times New Roman" w:eastAsia="Times New Roman" w:hAnsi="Times New Roman" w:cs="Times New Roman"/>
                          <w:sz w:val="32"/>
                          <w:szCs w:val="32"/>
                        </w:rPr>
                        <w:t>Enterpriser</w:t>
                      </w:r>
                      <w:r w:rsidRPr="32E2EF1A">
                        <w:rPr>
                          <w:rFonts w:ascii="Times New Roman" w:eastAsia="Times New Roman" w:hAnsi="Times New Roman" w:cs="Times New Roman"/>
                          <w:sz w:val="32"/>
                          <w:szCs w:val="32"/>
                        </w:rPr>
                        <w:t xml:space="preserve"> can only access the data, and they cannot make </w:t>
                      </w:r>
                      <w:r w:rsidRPr="3B1C2ADF">
                        <w:rPr>
                          <w:rFonts w:ascii="Times New Roman" w:eastAsia="Times New Roman" w:hAnsi="Times New Roman" w:cs="Times New Roman"/>
                          <w:sz w:val="32"/>
                          <w:szCs w:val="32"/>
                        </w:rPr>
                        <w:t>a</w:t>
                      </w:r>
                      <w:r w:rsidRPr="32E2EF1A">
                        <w:rPr>
                          <w:rFonts w:ascii="Times New Roman" w:eastAsia="Times New Roman" w:hAnsi="Times New Roman" w:cs="Times New Roman"/>
                          <w:sz w:val="32"/>
                          <w:szCs w:val="32"/>
                        </w:rPr>
                        <w:t xml:space="preserve"> change.</w:t>
                      </w:r>
                    </w:p>
                    <w:p w14:paraId="1303B299" w14:textId="77777777" w:rsidR="000D3E6E" w:rsidRDefault="000D3E6E"/>
                  </w:txbxContent>
                </v:textbox>
              </v:shape>
            </w:pict>
          </mc:Fallback>
        </mc:AlternateContent>
      </w:r>
      <w:r w:rsidR="7E47044D" w:rsidRPr="32E2EF1A">
        <w:rPr>
          <w:rFonts w:ascii="Microsoft JhengHei" w:eastAsia="Microsoft JhengHei" w:hAnsi="Microsoft JhengHei" w:cs="Microsoft JhengHei"/>
          <w:sz w:val="24"/>
          <w:szCs w:val="24"/>
        </w:rPr>
        <w:t xml:space="preserve"> </w:t>
      </w:r>
      <w:r w:rsidR="3E9E712A">
        <w:rPr>
          <w:noProof/>
        </w:rPr>
        <w:drawing>
          <wp:inline distT="0" distB="0" distL="0" distR="0" wp14:anchorId="0DE4B35A" wp14:editId="78A52F7D">
            <wp:extent cx="3943700" cy="1898073"/>
            <wp:effectExtent l="0" t="0" r="6350" b="0"/>
            <wp:docPr id="1265548895" name="Picture 1265548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548895"/>
                    <pic:cNvPicPr/>
                  </pic:nvPicPr>
                  <pic:blipFill>
                    <a:blip r:embed="rId125">
                      <a:extLst>
                        <a:ext uri="{28A0092B-C50C-407E-A947-70E740481C1C}">
                          <a14:useLocalDpi xmlns:a14="http://schemas.microsoft.com/office/drawing/2010/main" val="0"/>
                        </a:ext>
                      </a:extLst>
                    </a:blip>
                    <a:stretch>
                      <a:fillRect/>
                    </a:stretch>
                  </pic:blipFill>
                  <pic:spPr>
                    <a:xfrm>
                      <a:off x="0" y="0"/>
                      <a:ext cx="3961626" cy="1906700"/>
                    </a:xfrm>
                    <a:prstGeom prst="rect">
                      <a:avLst/>
                    </a:prstGeom>
                  </pic:spPr>
                </pic:pic>
              </a:graphicData>
            </a:graphic>
          </wp:inline>
        </w:drawing>
      </w:r>
    </w:p>
    <w:p w14:paraId="1695FEFE" w14:textId="77777777" w:rsidR="00D47C84" w:rsidRDefault="00D47C84" w:rsidP="0DB7176F">
      <w:pPr>
        <w:spacing w:after="200" w:line="276" w:lineRule="auto"/>
        <w:rPr>
          <w:rFonts w:ascii="Microsoft JhengHei" w:eastAsia="Microsoft JhengHei" w:hAnsi="Microsoft JhengHei" w:cs="Microsoft JhengHei"/>
          <w:sz w:val="24"/>
          <w:szCs w:val="24"/>
        </w:rPr>
      </w:pPr>
    </w:p>
    <w:p w14:paraId="54C7529C" w14:textId="77777777" w:rsidR="00D47C84" w:rsidRDefault="00D47C84" w:rsidP="0DB7176F">
      <w:pPr>
        <w:spacing w:after="200" w:line="276" w:lineRule="auto"/>
        <w:rPr>
          <w:rFonts w:ascii="Microsoft JhengHei" w:eastAsia="Microsoft JhengHei" w:hAnsi="Microsoft JhengHei" w:cs="Microsoft JhengHei"/>
          <w:sz w:val="24"/>
          <w:szCs w:val="24"/>
        </w:rPr>
      </w:pPr>
    </w:p>
    <w:p w14:paraId="0D5CFFCF" w14:textId="77777777" w:rsidR="00D47C84" w:rsidRDefault="00D47C84" w:rsidP="0DB7176F">
      <w:pPr>
        <w:spacing w:after="200" w:line="276" w:lineRule="auto"/>
        <w:rPr>
          <w:rFonts w:ascii="Microsoft JhengHei" w:eastAsia="Microsoft JhengHei" w:hAnsi="Microsoft JhengHei" w:cs="Microsoft JhengHei"/>
          <w:sz w:val="24"/>
          <w:szCs w:val="24"/>
        </w:rPr>
      </w:pPr>
    </w:p>
    <w:p w14:paraId="1316D349" w14:textId="77777777" w:rsidR="00D47C84" w:rsidRDefault="00D47C84" w:rsidP="0DB7176F">
      <w:pPr>
        <w:spacing w:after="200" w:line="276" w:lineRule="auto"/>
        <w:rPr>
          <w:rFonts w:ascii="Microsoft JhengHei" w:eastAsia="Microsoft JhengHei" w:hAnsi="Microsoft JhengHei" w:cs="Microsoft JhengHei"/>
          <w:sz w:val="24"/>
          <w:szCs w:val="24"/>
        </w:rPr>
      </w:pPr>
    </w:p>
    <w:p w14:paraId="53739E93" w14:textId="77777777" w:rsidR="00D47C84" w:rsidRDefault="00D47C84" w:rsidP="0DB7176F">
      <w:pPr>
        <w:spacing w:after="200" w:line="276" w:lineRule="auto"/>
        <w:rPr>
          <w:rFonts w:ascii="Microsoft JhengHei" w:eastAsia="Microsoft JhengHei" w:hAnsi="Microsoft JhengHei" w:cs="Microsoft JhengHei"/>
          <w:sz w:val="24"/>
          <w:szCs w:val="24"/>
        </w:rPr>
      </w:pPr>
    </w:p>
    <w:p w14:paraId="33622971" w14:textId="5105D097" w:rsidR="00606891" w:rsidRDefault="00036445" w:rsidP="0DB7176F">
      <w:pPr>
        <w:spacing w:after="200" w:line="276" w:lineRule="auto"/>
        <w:rPr>
          <w:rFonts w:ascii="Microsoft JhengHei" w:eastAsia="Microsoft JhengHei" w:hAnsi="Microsoft JhengHei" w:cs="Microsoft JhengHei"/>
          <w:sz w:val="24"/>
          <w:szCs w:val="24"/>
        </w:rPr>
      </w:pPr>
      <w:r>
        <w:rPr>
          <w:noProof/>
        </w:rPr>
        <w:lastRenderedPageBreak/>
        <mc:AlternateContent>
          <mc:Choice Requires="wps">
            <w:drawing>
              <wp:anchor distT="0" distB="0" distL="114300" distR="114300" simplePos="0" relativeHeight="251658391" behindDoc="0" locked="0" layoutInCell="1" allowOverlap="1" wp14:anchorId="1FD4998D" wp14:editId="308857A7">
                <wp:simplePos x="0" y="0"/>
                <wp:positionH relativeFrom="column">
                  <wp:posOffset>-320189</wp:posOffset>
                </wp:positionH>
                <wp:positionV relativeFrom="paragraph">
                  <wp:posOffset>1630912</wp:posOffset>
                </wp:positionV>
                <wp:extent cx="89355" cy="481907"/>
                <wp:effectExtent l="0" t="0" r="63500" b="52070"/>
                <wp:wrapNone/>
                <wp:docPr id="46" name="Straight Arrow Connector 46"/>
                <wp:cNvGraphicFramePr/>
                <a:graphic xmlns:a="http://schemas.openxmlformats.org/drawingml/2006/main">
                  <a:graphicData uri="http://schemas.microsoft.com/office/word/2010/wordprocessingShape">
                    <wps:wsp>
                      <wps:cNvCnPr/>
                      <wps:spPr>
                        <a:xfrm>
                          <a:off x="0" y="0"/>
                          <a:ext cx="89355" cy="4819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79E686" id="Straight Arrow Connector 46" o:spid="_x0000_s1026" type="#_x0000_t32" style="position:absolute;margin-left:-25.2pt;margin-top:128.4pt;width:7.05pt;height:37.95pt;z-index:2516583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" strokecolor="black [3200]" strokeweight=".5pt">
                <v:stroke endarrow="block" joinstyle="miter"/>
              </v:shape>
            </w:pict>
          </mc:Fallback>
        </mc:AlternateContent>
      </w:r>
      <w:r>
        <w:rPr>
          <w:noProof/>
        </w:rPr>
        <mc:AlternateContent>
          <mc:Choice Requires="wps">
            <w:drawing>
              <wp:anchor distT="0" distB="0" distL="114300" distR="114300" simplePos="0" relativeHeight="251658390" behindDoc="0" locked="0" layoutInCell="1" allowOverlap="1" wp14:anchorId="5B33AC14" wp14:editId="5262FF9A">
                <wp:simplePos x="0" y="0"/>
                <wp:positionH relativeFrom="column">
                  <wp:posOffset>-215941</wp:posOffset>
                </wp:positionH>
                <wp:positionV relativeFrom="paragraph">
                  <wp:posOffset>1648783</wp:posOffset>
                </wp:positionV>
                <wp:extent cx="38720" cy="116161"/>
                <wp:effectExtent l="38100" t="0" r="57150" b="55880"/>
                <wp:wrapNone/>
                <wp:docPr id="45" name="Straight Arrow Connector 45"/>
                <wp:cNvGraphicFramePr/>
                <a:graphic xmlns:a="http://schemas.openxmlformats.org/drawingml/2006/main">
                  <a:graphicData uri="http://schemas.microsoft.com/office/word/2010/wordprocessingShape">
                    <wps:wsp>
                      <wps:cNvCnPr/>
                      <wps:spPr>
                        <a:xfrm>
                          <a:off x="0" y="0"/>
                          <a:ext cx="38720" cy="1161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43CDE6" id="Straight Arrow Connector 45" o:spid="_x0000_s1026" type="#_x0000_t32" style="position:absolute;margin-left:-17pt;margin-top:129.85pt;width:3.05pt;height:9.15pt;z-index:2516583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1658389" behindDoc="0" locked="0" layoutInCell="1" allowOverlap="1" wp14:anchorId="19A4230F" wp14:editId="35FE7A1C">
                <wp:simplePos x="0" y="0"/>
                <wp:positionH relativeFrom="column">
                  <wp:posOffset>-337669</wp:posOffset>
                </wp:positionH>
                <wp:positionV relativeFrom="paragraph">
                  <wp:posOffset>1309111</wp:posOffset>
                </wp:positionV>
                <wp:extent cx="548044" cy="330614"/>
                <wp:effectExtent l="0" t="0" r="23495" b="12700"/>
                <wp:wrapNone/>
                <wp:docPr id="44" name="Text Box 44"/>
                <wp:cNvGraphicFramePr/>
                <a:graphic xmlns:a="http://schemas.openxmlformats.org/drawingml/2006/main">
                  <a:graphicData uri="http://schemas.microsoft.com/office/word/2010/wordprocessingShape">
                    <wps:wsp>
                      <wps:cNvSpPr txBox="1"/>
                      <wps:spPr>
                        <a:xfrm>
                          <a:off x="0" y="0"/>
                          <a:ext cx="548044" cy="330614"/>
                        </a:xfrm>
                        <a:prstGeom prst="rect">
                          <a:avLst/>
                        </a:prstGeom>
                        <a:solidFill>
                          <a:schemeClr val="lt1"/>
                        </a:solidFill>
                        <a:ln w="6350">
                          <a:solidFill>
                            <a:prstClr val="black"/>
                          </a:solidFill>
                        </a:ln>
                      </wps:spPr>
                      <wps:txbx>
                        <w:txbxContent>
                          <w:p w14:paraId="6F58DE2F" w14:textId="3383B8A9" w:rsidR="00036445" w:rsidRPr="00036445" w:rsidRDefault="00036445">
                            <w:pPr>
                              <w:rPr>
                                <w:sz w:val="8"/>
                                <w:szCs w:val="8"/>
                              </w:rPr>
                            </w:pPr>
                            <w:r w:rsidRPr="00036445">
                              <w:rPr>
                                <w:sz w:val="8"/>
                                <w:szCs w:val="8"/>
                              </w:rPr>
                              <w:t>We have make change in this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A4230F" id="_x0000_s1090" type="#_x0000_t202" style="position:absolute;margin-left:-26.6pt;margin-top:103.1pt;width:43.15pt;height:26.05pt;z-index:2516583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" fillcolor="white [3201]" strokeweight=".5pt">
                <v:textbox>
                  <w:txbxContent>
                    <w:p w14:paraId="6F58DE2F" w14:textId="3383B8A9" w:rsidR="00036445" w:rsidRPr="00036445" w:rsidRDefault="00036445">
                      <w:pPr>
                        <w:rPr>
                          <w:sz w:val="8"/>
                          <w:szCs w:val="8"/>
                        </w:rPr>
                      </w:pPr>
                      <w:r w:rsidRPr="00036445">
                        <w:rPr>
                          <w:sz w:val="8"/>
                          <w:szCs w:val="8"/>
                        </w:rPr>
                        <w:t>We have make change in this code</w:t>
                      </w:r>
                    </w:p>
                  </w:txbxContent>
                </v:textbox>
              </v:shape>
            </w:pict>
          </mc:Fallback>
        </mc:AlternateContent>
      </w:r>
      <w:r>
        <w:rPr>
          <w:noProof/>
        </w:rPr>
        <mc:AlternateContent>
          <mc:Choice Requires="wps">
            <w:drawing>
              <wp:anchor distT="0" distB="0" distL="114300" distR="114300" simplePos="0" relativeHeight="251658388" behindDoc="0" locked="0" layoutInCell="1" allowOverlap="1" wp14:anchorId="7B215D83" wp14:editId="39E6B198">
                <wp:simplePos x="0" y="0"/>
                <wp:positionH relativeFrom="column">
                  <wp:posOffset>-218920</wp:posOffset>
                </wp:positionH>
                <wp:positionV relativeFrom="paragraph">
                  <wp:posOffset>2101515</wp:posOffset>
                </wp:positionV>
                <wp:extent cx="405010" cy="354442"/>
                <wp:effectExtent l="0" t="0" r="14605" b="26670"/>
                <wp:wrapNone/>
                <wp:docPr id="43" name="Text Box 43"/>
                <wp:cNvGraphicFramePr/>
                <a:graphic xmlns:a="http://schemas.openxmlformats.org/drawingml/2006/main">
                  <a:graphicData uri="http://schemas.microsoft.com/office/word/2010/wordprocessingShape">
                    <wps:wsp>
                      <wps:cNvSpPr txBox="1"/>
                      <wps:spPr>
                        <a:xfrm>
                          <a:off x="0" y="0"/>
                          <a:ext cx="405010" cy="354442"/>
                        </a:xfrm>
                        <a:prstGeom prst="rect">
                          <a:avLst/>
                        </a:prstGeom>
                        <a:solidFill>
                          <a:srgbClr val="FF0000"/>
                        </a:solidFill>
                        <a:ln w="6350">
                          <a:solidFill>
                            <a:prstClr val="black"/>
                          </a:solidFill>
                        </a:ln>
                      </wps:spPr>
                      <wps:txbx>
                        <w:txbxContent>
                          <w:p w14:paraId="2CF51C51" w14:textId="590A0888" w:rsidR="00036445" w:rsidRPr="00036445" w:rsidRDefault="00036445">
                            <w:pPr>
                              <w:rPr>
                                <w:sz w:val="6"/>
                                <w:szCs w:val="6"/>
                              </w:rPr>
                            </w:pPr>
                            <w:r>
                              <w:rPr>
                                <w:sz w:val="6"/>
                                <w:szCs w:val="6"/>
                              </w:rPr>
                              <w:t>Customer change to Enterpriser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15D83" id="Text Box 43" o:spid="_x0000_s1091" type="#_x0000_t202" style="position:absolute;margin-left:-17.25pt;margin-top:165.45pt;width:31.9pt;height:27.9pt;z-index:2516583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" fillcolor="red" strokeweight=".5pt">
                <v:textbox>
                  <w:txbxContent>
                    <w:p w14:paraId="2CF51C51" w14:textId="590A0888" w:rsidR="00036445" w:rsidRPr="00036445" w:rsidRDefault="00036445">
                      <w:pPr>
                        <w:rPr>
                          <w:sz w:val="6"/>
                          <w:szCs w:val="6"/>
                        </w:rPr>
                      </w:pPr>
                      <w:r>
                        <w:rPr>
                          <w:sz w:val="6"/>
                          <w:szCs w:val="6"/>
                        </w:rPr>
                        <w:t>Customer change to Enterpriser</w:t>
                      </w:r>
                    </w:p>
                  </w:txbxContent>
                </v:textbox>
              </v:shape>
            </w:pict>
          </mc:Fallback>
        </mc:AlternateContent>
      </w:r>
      <w:r>
        <w:rPr>
          <w:noProof/>
        </w:rPr>
        <mc:AlternateContent>
          <mc:Choice Requires="wps">
            <w:drawing>
              <wp:anchor distT="0" distB="0" distL="114300" distR="114300" simplePos="0" relativeHeight="251658385" behindDoc="0" locked="0" layoutInCell="1" allowOverlap="1" wp14:anchorId="39332B6A" wp14:editId="7AA7957D">
                <wp:simplePos x="0" y="0"/>
                <wp:positionH relativeFrom="column">
                  <wp:posOffset>-248705</wp:posOffset>
                </wp:positionH>
                <wp:positionV relativeFrom="paragraph">
                  <wp:posOffset>1741116</wp:posOffset>
                </wp:positionV>
                <wp:extent cx="464185" cy="211474"/>
                <wp:effectExtent l="0" t="0" r="12065" b="17145"/>
                <wp:wrapNone/>
                <wp:docPr id="40" name="Text Box 40"/>
                <wp:cNvGraphicFramePr/>
                <a:graphic xmlns:a="http://schemas.openxmlformats.org/drawingml/2006/main">
                  <a:graphicData uri="http://schemas.microsoft.com/office/word/2010/wordprocessingShape">
                    <wps:wsp>
                      <wps:cNvSpPr txBox="1"/>
                      <wps:spPr>
                        <a:xfrm>
                          <a:off x="0" y="0"/>
                          <a:ext cx="464185" cy="211474"/>
                        </a:xfrm>
                        <a:prstGeom prst="rect">
                          <a:avLst/>
                        </a:prstGeom>
                        <a:solidFill>
                          <a:srgbClr val="FF0000"/>
                        </a:solidFill>
                        <a:ln w="6350">
                          <a:solidFill>
                            <a:prstClr val="black"/>
                          </a:solidFill>
                        </a:ln>
                      </wps:spPr>
                      <wps:txbx>
                        <w:txbxContent>
                          <w:p w14:paraId="68252EEE" w14:textId="5360D037" w:rsidR="00036445" w:rsidRPr="005847FB" w:rsidRDefault="00036445" w:rsidP="005847FB">
                            <w:pPr>
                              <w:rPr>
                                <w:sz w:val="6"/>
                                <w:szCs w:val="6"/>
                              </w:rPr>
                            </w:pPr>
                            <w:r>
                              <w:rPr>
                                <w:sz w:val="6"/>
                                <w:szCs w:val="6"/>
                              </w:rPr>
                              <w:t>Designer change to maintainer</w:t>
                            </w:r>
                          </w:p>
                          <w:p w14:paraId="75866037" w14:textId="77777777" w:rsidR="00036445" w:rsidRDefault="00036445" w:rsidP="005847FB">
                            <w:pPr>
                              <w:rPr>
                                <w:sz w:val="12"/>
                                <w:szCs w:val="12"/>
                              </w:rPr>
                            </w:pPr>
                          </w:p>
                          <w:p w14:paraId="3F260335" w14:textId="77777777" w:rsidR="00036445" w:rsidRPr="00F32D90" w:rsidRDefault="00036445" w:rsidP="005847FB">
                            <w:pPr>
                              <w:rPr>
                                <w:sz w:val="12"/>
                                <w:szCs w:val="12"/>
                              </w:rPr>
                            </w:pPr>
                            <w:r>
                              <w:rPr>
                                <w:sz w:val="12"/>
                                <w:szCs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32B6A" id="Text Box 40" o:spid="_x0000_s1092" type="#_x0000_t202" style="position:absolute;margin-left:-19.6pt;margin-top:137.1pt;width:36.55pt;height:16.65pt;z-index:251658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" fillcolor="red" strokeweight=".5pt">
                <v:textbox>
                  <w:txbxContent>
                    <w:p w14:paraId="68252EEE" w14:textId="5360D037" w:rsidR="00036445" w:rsidRPr="005847FB" w:rsidRDefault="00036445" w:rsidP="005847FB">
                      <w:pPr>
                        <w:rPr>
                          <w:sz w:val="6"/>
                          <w:szCs w:val="6"/>
                        </w:rPr>
                      </w:pPr>
                      <w:r>
                        <w:rPr>
                          <w:sz w:val="6"/>
                          <w:szCs w:val="6"/>
                        </w:rPr>
                        <w:t>Designer change to maintainer</w:t>
                      </w:r>
                    </w:p>
                    <w:p w14:paraId="75866037" w14:textId="77777777" w:rsidR="00036445" w:rsidRDefault="00036445" w:rsidP="005847FB">
                      <w:pPr>
                        <w:rPr>
                          <w:sz w:val="12"/>
                          <w:szCs w:val="12"/>
                        </w:rPr>
                      </w:pPr>
                    </w:p>
                    <w:p w14:paraId="3F260335" w14:textId="77777777" w:rsidR="00036445" w:rsidRPr="00F32D90" w:rsidRDefault="00036445" w:rsidP="005847FB">
                      <w:pPr>
                        <w:rPr>
                          <w:sz w:val="12"/>
                          <w:szCs w:val="12"/>
                        </w:rPr>
                      </w:pPr>
                      <w:r>
                        <w:rPr>
                          <w:sz w:val="12"/>
                          <w:szCs w:val="12"/>
                        </w:rPr>
                        <w:t xml:space="preserve">  </w:t>
                      </w:r>
                    </w:p>
                  </w:txbxContent>
                </v:textbox>
              </v:shape>
            </w:pict>
          </mc:Fallback>
        </mc:AlternateContent>
      </w:r>
      <w:r>
        <w:rPr>
          <w:noProof/>
        </w:rPr>
        <mc:AlternateContent>
          <mc:Choice Requires="wps">
            <w:drawing>
              <wp:anchor distT="0" distB="0" distL="114300" distR="114300" simplePos="0" relativeHeight="251658387" behindDoc="0" locked="0" layoutInCell="1" allowOverlap="1" wp14:anchorId="014748F1" wp14:editId="6DC4370B">
                <wp:simplePos x="0" y="0"/>
                <wp:positionH relativeFrom="column">
                  <wp:posOffset>192113</wp:posOffset>
                </wp:positionH>
                <wp:positionV relativeFrom="paragraph">
                  <wp:posOffset>2193848</wp:posOffset>
                </wp:positionV>
                <wp:extent cx="765475" cy="131055"/>
                <wp:effectExtent l="0" t="0" r="73025" b="78740"/>
                <wp:wrapNone/>
                <wp:docPr id="42" name="Straight Arrow Connector 42"/>
                <wp:cNvGraphicFramePr/>
                <a:graphic xmlns:a="http://schemas.openxmlformats.org/drawingml/2006/main">
                  <a:graphicData uri="http://schemas.microsoft.com/office/word/2010/wordprocessingShape">
                    <wps:wsp>
                      <wps:cNvCnPr/>
                      <wps:spPr>
                        <a:xfrm>
                          <a:off x="0" y="0"/>
                          <a:ext cx="765475" cy="131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AE02236" id="Straight Arrow Connector 42" o:spid="_x0000_s1026" type="#_x0000_t32" style="position:absolute;margin-left:15.15pt;margin-top:172.75pt;width:60.25pt;height:10.3pt;z-index:2516583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" strokecolor="black [3200]" strokeweight=".5pt">
                <v:stroke endarrow="block" joinstyle="miter"/>
              </v:shape>
            </w:pict>
          </mc:Fallback>
        </mc:AlternateContent>
      </w:r>
      <w:r w:rsidR="005847FB">
        <w:rPr>
          <w:noProof/>
        </w:rPr>
        <mc:AlternateContent>
          <mc:Choice Requires="wps">
            <w:drawing>
              <wp:anchor distT="0" distB="0" distL="114300" distR="114300" simplePos="0" relativeHeight="251658386" behindDoc="0" locked="0" layoutInCell="1" allowOverlap="1" wp14:anchorId="48777D93" wp14:editId="6D8E537A">
                <wp:simplePos x="0" y="0"/>
                <wp:positionH relativeFrom="column">
                  <wp:posOffset>230834</wp:posOffset>
                </wp:positionH>
                <wp:positionV relativeFrom="paragraph">
                  <wp:posOffset>1785794</wp:posOffset>
                </wp:positionV>
                <wp:extent cx="732711" cy="327635"/>
                <wp:effectExtent l="0" t="0" r="86995" b="53975"/>
                <wp:wrapNone/>
                <wp:docPr id="41" name="Straight Arrow Connector 41"/>
                <wp:cNvGraphicFramePr/>
                <a:graphic xmlns:a="http://schemas.openxmlformats.org/drawingml/2006/main">
                  <a:graphicData uri="http://schemas.microsoft.com/office/word/2010/wordprocessingShape">
                    <wps:wsp>
                      <wps:cNvCnPr/>
                      <wps:spPr>
                        <a:xfrm>
                          <a:off x="0" y="0"/>
                          <a:ext cx="732711" cy="3276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D8016D" id="Straight Arrow Connector 41" o:spid="_x0000_s1026" type="#_x0000_t32" style="position:absolute;margin-left:18.2pt;margin-top:140.6pt;width:57.7pt;height:25.8pt;z-index:2516583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" strokecolor="black [3200]" strokeweight=".5pt">
                <v:stroke endarrow="block" joinstyle="miter"/>
              </v:shape>
            </w:pict>
          </mc:Fallback>
        </mc:AlternateContent>
      </w:r>
    </w:p>
    <w:p w14:paraId="03F26E2C" w14:textId="67200DEA" w:rsidR="0DB7176F" w:rsidRDefault="00D47C84" w:rsidP="0DB7176F">
      <w:pPr>
        <w:spacing w:after="200" w:line="276" w:lineRule="auto"/>
        <w:rPr>
          <w:rFonts w:ascii="Microsoft JhengHei" w:eastAsia="Microsoft JhengHei" w:hAnsi="Microsoft JhengHei" w:cs="Microsoft JhengHei"/>
          <w:sz w:val="24"/>
          <w:szCs w:val="24"/>
        </w:rPr>
      </w:pPr>
      <w:r>
        <w:rPr>
          <w:noProof/>
        </w:rPr>
        <mc:AlternateContent>
          <mc:Choice Requires="wps">
            <w:drawing>
              <wp:anchor distT="0" distB="0" distL="114300" distR="114300" simplePos="0" relativeHeight="251658383" behindDoc="0" locked="0" layoutInCell="1" allowOverlap="1" wp14:anchorId="785D28B9" wp14:editId="7A45D8DA">
                <wp:simplePos x="0" y="0"/>
                <wp:positionH relativeFrom="column">
                  <wp:posOffset>977900</wp:posOffset>
                </wp:positionH>
                <wp:positionV relativeFrom="paragraph">
                  <wp:posOffset>3204210</wp:posOffset>
                </wp:positionV>
                <wp:extent cx="643255" cy="190243"/>
                <wp:effectExtent l="0" t="0" r="23495" b="19685"/>
                <wp:wrapNone/>
                <wp:docPr id="37" name="Text Box 37"/>
                <wp:cNvGraphicFramePr/>
                <a:graphic xmlns:a="http://schemas.openxmlformats.org/drawingml/2006/main">
                  <a:graphicData uri="http://schemas.microsoft.com/office/word/2010/wordprocessingShape">
                    <wps:wsp>
                      <wps:cNvSpPr txBox="1"/>
                      <wps:spPr>
                        <a:xfrm>
                          <a:off x="0" y="0"/>
                          <a:ext cx="643255" cy="190243"/>
                        </a:xfrm>
                        <a:prstGeom prst="rect">
                          <a:avLst/>
                        </a:prstGeom>
                        <a:solidFill>
                          <a:schemeClr val="lt1"/>
                        </a:solidFill>
                        <a:ln w="6350">
                          <a:solidFill>
                            <a:prstClr val="black"/>
                          </a:solidFill>
                        </a:ln>
                      </wps:spPr>
                      <wps:txbx>
                        <w:txbxContent>
                          <w:p w14:paraId="6D05C3F9" w14:textId="77777777" w:rsidR="00036445" w:rsidRDefault="00036445">
                            <w:pPr>
                              <w:rPr>
                                <w:sz w:val="12"/>
                                <w:szCs w:val="12"/>
                              </w:rPr>
                            </w:pPr>
                            <w:r>
                              <w:rPr>
                                <w:sz w:val="12"/>
                                <w:szCs w:val="12"/>
                              </w:rPr>
                              <w:t>Maintainer</w:t>
                            </w:r>
                          </w:p>
                          <w:p w14:paraId="113C15C1" w14:textId="77777777" w:rsidR="00036445" w:rsidRDefault="00036445">
                            <w:pPr>
                              <w:rPr>
                                <w:sz w:val="12"/>
                                <w:szCs w:val="12"/>
                              </w:rPr>
                            </w:pPr>
                          </w:p>
                          <w:p w14:paraId="491B4EFA" w14:textId="77777777" w:rsidR="00036445" w:rsidRPr="00F32D90" w:rsidRDefault="00036445">
                            <w:pPr>
                              <w:rPr>
                                <w:sz w:val="12"/>
                                <w:szCs w:val="12"/>
                              </w:rPr>
                            </w:pPr>
                            <w:r>
                              <w:rPr>
                                <w:sz w:val="12"/>
                                <w:szCs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D28B9" id="Text Box 37" o:spid="_x0000_s1093" type="#_x0000_t202" style="position:absolute;margin-left:77pt;margin-top:252.3pt;width:50.65pt;height:15pt;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" fillcolor="white [3201]" strokeweight=".5pt">
                <v:textbox>
                  <w:txbxContent>
                    <w:p w14:paraId="6D05C3F9" w14:textId="77777777" w:rsidR="00036445" w:rsidRDefault="00036445">
                      <w:pPr>
                        <w:rPr>
                          <w:sz w:val="12"/>
                          <w:szCs w:val="12"/>
                        </w:rPr>
                      </w:pPr>
                      <w:r>
                        <w:rPr>
                          <w:sz w:val="12"/>
                          <w:szCs w:val="12"/>
                        </w:rPr>
                        <w:t>Maintainer</w:t>
                      </w:r>
                    </w:p>
                    <w:p w14:paraId="113C15C1" w14:textId="77777777" w:rsidR="00036445" w:rsidRDefault="00036445">
                      <w:pPr>
                        <w:rPr>
                          <w:sz w:val="12"/>
                          <w:szCs w:val="12"/>
                        </w:rPr>
                      </w:pPr>
                    </w:p>
                    <w:p w14:paraId="491B4EFA" w14:textId="77777777" w:rsidR="00036445" w:rsidRPr="00F32D90" w:rsidRDefault="00036445">
                      <w:pPr>
                        <w:rPr>
                          <w:sz w:val="12"/>
                          <w:szCs w:val="12"/>
                        </w:rPr>
                      </w:pPr>
                      <w:r>
                        <w:rPr>
                          <w:sz w:val="12"/>
                          <w:szCs w:val="12"/>
                        </w:rPr>
                        <w:t xml:space="preserve">  </w:t>
                      </w:r>
                    </w:p>
                  </w:txbxContent>
                </v:textbox>
              </v:shape>
            </w:pict>
          </mc:Fallback>
        </mc:AlternateContent>
      </w:r>
      <w:r w:rsidR="005847FB">
        <w:rPr>
          <w:noProof/>
        </w:rPr>
        <mc:AlternateContent>
          <mc:Choice Requires="wps">
            <w:drawing>
              <wp:anchor distT="0" distB="0" distL="114300" distR="114300" simplePos="0" relativeHeight="251658381" behindDoc="0" locked="0" layoutInCell="1" allowOverlap="1" wp14:anchorId="3BB49C1F" wp14:editId="4D391DD6">
                <wp:simplePos x="0" y="0"/>
                <wp:positionH relativeFrom="column">
                  <wp:posOffset>984395</wp:posOffset>
                </wp:positionH>
                <wp:positionV relativeFrom="paragraph">
                  <wp:posOffset>3432905</wp:posOffset>
                </wp:positionV>
                <wp:extent cx="646335" cy="172753"/>
                <wp:effectExtent l="0" t="0" r="20955" b="17780"/>
                <wp:wrapNone/>
                <wp:docPr id="38" name="Text Box 38"/>
                <wp:cNvGraphicFramePr/>
                <a:graphic xmlns:a="http://schemas.openxmlformats.org/drawingml/2006/main">
                  <a:graphicData uri="http://schemas.microsoft.com/office/word/2010/wordprocessingShape">
                    <wps:wsp>
                      <wps:cNvSpPr txBox="1"/>
                      <wps:spPr>
                        <a:xfrm>
                          <a:off x="0" y="0"/>
                          <a:ext cx="646335" cy="172753"/>
                        </a:xfrm>
                        <a:prstGeom prst="rect">
                          <a:avLst/>
                        </a:prstGeom>
                        <a:solidFill>
                          <a:schemeClr val="lt1"/>
                        </a:solidFill>
                        <a:ln w="6350">
                          <a:solidFill>
                            <a:prstClr val="black"/>
                          </a:solidFill>
                        </a:ln>
                      </wps:spPr>
                      <wps:txbx>
                        <w:txbxContent>
                          <w:p w14:paraId="034000CE" w14:textId="4925965C" w:rsidR="00214165" w:rsidRPr="00F32D90" w:rsidRDefault="00214165">
                            <w:pPr>
                              <w:rPr>
                                <w:sz w:val="12"/>
                                <w:szCs w:val="12"/>
                              </w:rPr>
                            </w:pPr>
                            <w:r>
                              <w:rPr>
                                <w:sz w:val="12"/>
                                <w:szCs w:val="12"/>
                              </w:rPr>
                              <w:t>Enterpriser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49C1F" id="Text Box 38" o:spid="_x0000_s1094" type="#_x0000_t202" style="position:absolute;margin-left:77.5pt;margin-top:270.3pt;width:50.9pt;height:13.6pt;z-index:251658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" fillcolor="white [3201]" strokeweight=".5pt">
                <v:textbox>
                  <w:txbxContent>
                    <w:p w14:paraId="034000CE" w14:textId="4925965C" w:rsidR="00214165" w:rsidRPr="00F32D90" w:rsidRDefault="00214165">
                      <w:pPr>
                        <w:rPr>
                          <w:sz w:val="12"/>
                          <w:szCs w:val="12"/>
                        </w:rPr>
                      </w:pPr>
                      <w:r>
                        <w:rPr>
                          <w:sz w:val="12"/>
                          <w:szCs w:val="12"/>
                        </w:rPr>
                        <w:t>Enterpriser</w:t>
                      </w:r>
                    </w:p>
                  </w:txbxContent>
                </v:textbox>
              </v:shape>
            </w:pict>
          </mc:Fallback>
        </mc:AlternateContent>
      </w:r>
      <w:r w:rsidR="00574949">
        <w:rPr>
          <w:noProof/>
        </w:rPr>
        <w:drawing>
          <wp:inline distT="0" distB="0" distL="0" distR="0" wp14:anchorId="757A0993" wp14:editId="076AC3F0">
            <wp:extent cx="5090160" cy="4323488"/>
            <wp:effectExtent l="0" t="0" r="2540" b="0"/>
            <wp:docPr id="304439464" name="Picture 19470324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39464" name="Picture 194703247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198575" cy="4415574"/>
                    </a:xfrm>
                    <a:prstGeom prst="rect">
                      <a:avLst/>
                    </a:prstGeom>
                  </pic:spPr>
                </pic:pic>
              </a:graphicData>
            </a:graphic>
          </wp:inline>
        </w:drawing>
      </w:r>
    </w:p>
    <w:p w14:paraId="07754521" w14:textId="77777777" w:rsidR="0083603F" w:rsidRDefault="0083603F" w:rsidP="0DB7176F">
      <w:pPr>
        <w:spacing w:after="200" w:line="276" w:lineRule="auto"/>
        <w:rPr>
          <w:rFonts w:ascii="Microsoft JhengHei" w:eastAsia="Microsoft JhengHei" w:hAnsi="Microsoft JhengHei" w:cs="Microsoft JhengHei"/>
          <w:sz w:val="24"/>
          <w:szCs w:val="24"/>
        </w:rPr>
      </w:pPr>
    </w:p>
    <w:p w14:paraId="2E77E21C" w14:textId="77777777" w:rsidR="0083603F" w:rsidRDefault="0083603F" w:rsidP="0DB7176F">
      <w:pPr>
        <w:spacing w:after="200" w:line="276" w:lineRule="auto"/>
        <w:rPr>
          <w:rFonts w:ascii="Microsoft JhengHei" w:eastAsia="Microsoft JhengHei" w:hAnsi="Microsoft JhengHei" w:cs="Microsoft JhengHei"/>
          <w:sz w:val="24"/>
          <w:szCs w:val="24"/>
        </w:rPr>
      </w:pPr>
    </w:p>
    <w:p w14:paraId="52279E25" w14:textId="77777777" w:rsidR="0083603F" w:rsidRDefault="0083603F" w:rsidP="0DB7176F">
      <w:pPr>
        <w:spacing w:after="200" w:line="276" w:lineRule="auto"/>
        <w:rPr>
          <w:rFonts w:ascii="Microsoft JhengHei" w:eastAsia="Microsoft JhengHei" w:hAnsi="Microsoft JhengHei" w:cs="Microsoft JhengHei"/>
          <w:sz w:val="24"/>
          <w:szCs w:val="24"/>
        </w:rPr>
      </w:pPr>
    </w:p>
    <w:p w14:paraId="68D7D4D5" w14:textId="77777777" w:rsidR="0083603F" w:rsidRDefault="0083603F" w:rsidP="0DB7176F">
      <w:pPr>
        <w:spacing w:after="200" w:line="276" w:lineRule="auto"/>
        <w:rPr>
          <w:rFonts w:ascii="Microsoft JhengHei" w:eastAsia="Microsoft JhengHei" w:hAnsi="Microsoft JhengHei" w:cs="Microsoft JhengHei"/>
          <w:sz w:val="24"/>
          <w:szCs w:val="24"/>
        </w:rPr>
      </w:pPr>
    </w:p>
    <w:p w14:paraId="1AE5ECB7" w14:textId="374B9700" w:rsidR="5DC9519B" w:rsidRDefault="5DC9519B" w:rsidP="2F695292">
      <w:pPr>
        <w:rPr>
          <w:rFonts w:ascii="Aptos" w:eastAsia="Aptos" w:hAnsi="Aptos" w:cs="Aptos"/>
          <w:sz w:val="28"/>
          <w:szCs w:val="28"/>
        </w:rPr>
      </w:pPr>
    </w:p>
    <w:p w14:paraId="3EAF1068" w14:textId="326B7ADF" w:rsidR="0047282D" w:rsidRDefault="008A0F1B" w:rsidP="0047282D">
      <w:pPr>
        <w:jc w:val="right"/>
        <w:rPr>
          <w:rFonts w:ascii="Aptos" w:eastAsia="Aptos" w:hAnsi="Aptos" w:cs="Aptos"/>
          <w:sz w:val="28"/>
          <w:szCs w:val="28"/>
        </w:rPr>
      </w:pPr>
      <w:r>
        <w:rPr>
          <w:noProof/>
        </w:rPr>
        <w:lastRenderedPageBreak/>
        <mc:AlternateContent>
          <mc:Choice Requires="wps">
            <w:drawing>
              <wp:anchor distT="0" distB="0" distL="114300" distR="114300" simplePos="0" relativeHeight="251658393" behindDoc="0" locked="0" layoutInCell="1" allowOverlap="1" wp14:anchorId="4E1B31DB" wp14:editId="08768B97">
                <wp:simplePos x="0" y="0"/>
                <wp:positionH relativeFrom="column">
                  <wp:posOffset>4434517</wp:posOffset>
                </wp:positionH>
                <wp:positionV relativeFrom="paragraph">
                  <wp:posOffset>-99765</wp:posOffset>
                </wp:positionV>
                <wp:extent cx="1969046" cy="465615"/>
                <wp:effectExtent l="0" t="0" r="12700" b="10795"/>
                <wp:wrapNone/>
                <wp:docPr id="47" name="Text Box 47"/>
                <wp:cNvGraphicFramePr/>
                <a:graphic xmlns:a="http://schemas.openxmlformats.org/drawingml/2006/main">
                  <a:graphicData uri="http://schemas.microsoft.com/office/word/2010/wordprocessingShape">
                    <wps:wsp>
                      <wps:cNvSpPr txBox="1"/>
                      <wps:spPr>
                        <a:xfrm>
                          <a:off x="0" y="0"/>
                          <a:ext cx="1969046" cy="465615"/>
                        </a:xfrm>
                        <a:prstGeom prst="rect">
                          <a:avLst/>
                        </a:prstGeom>
                        <a:solidFill>
                          <a:schemeClr val="lt1"/>
                        </a:solidFill>
                        <a:ln w="6350">
                          <a:solidFill>
                            <a:prstClr val="black"/>
                          </a:solidFill>
                        </a:ln>
                      </wps:spPr>
                      <wps:txbx>
                        <w:txbxContent>
                          <w:p w14:paraId="4B4851C9" w14:textId="012E6A45" w:rsidR="001D2B89" w:rsidRDefault="001D2B89">
                            <w:r>
                              <w:t>Figure 1:shows the Maintainer’s view of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1B31DB" id="_x0000_s1095" type="#_x0000_t202" style="position:absolute;left:0;text-align:left;margin-left:349.15pt;margin-top:-7.85pt;width:155.05pt;height:36.65pt;z-index:251658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" fillcolor="white [3201]" strokeweight=".5pt">
                <v:textbox>
                  <w:txbxContent>
                    <w:p w14:paraId="4B4851C9" w14:textId="012E6A45" w:rsidR="001D2B89" w:rsidRDefault="001D2B89">
                      <w:r>
                        <w:t>Figure 1:shows the Maintainer’s view of main menu</w:t>
                      </w:r>
                    </w:p>
                  </w:txbxContent>
                </v:textbox>
              </v:shape>
            </w:pict>
          </mc:Fallback>
        </mc:AlternateContent>
      </w:r>
      <w:r w:rsidR="0047282D">
        <w:rPr>
          <w:noProof/>
        </w:rPr>
        <mc:AlternateContent>
          <mc:Choice Requires="wps">
            <w:drawing>
              <wp:anchor distT="0" distB="0" distL="114300" distR="114300" simplePos="0" relativeHeight="251658334" behindDoc="0" locked="0" layoutInCell="1" allowOverlap="1" wp14:anchorId="6055931A" wp14:editId="1580E749">
                <wp:simplePos x="0" y="0"/>
                <wp:positionH relativeFrom="column">
                  <wp:posOffset>824230</wp:posOffset>
                </wp:positionH>
                <wp:positionV relativeFrom="paragraph">
                  <wp:posOffset>881380</wp:posOffset>
                </wp:positionV>
                <wp:extent cx="3086100" cy="1469571"/>
                <wp:effectExtent l="0" t="0" r="12700" b="16510"/>
                <wp:wrapNone/>
                <wp:docPr id="1107454176" name="Text Box 84"/>
                <wp:cNvGraphicFramePr/>
                <a:graphic xmlns:a="http://schemas.openxmlformats.org/drawingml/2006/main">
                  <a:graphicData uri="http://schemas.microsoft.com/office/word/2010/wordprocessingShape">
                    <wps:wsp>
                      <wps:cNvSpPr txBox="1"/>
                      <wps:spPr>
                        <a:xfrm>
                          <a:off x="0" y="0"/>
                          <a:ext cx="3086100" cy="1469571"/>
                        </a:xfrm>
                        <a:prstGeom prst="rect">
                          <a:avLst/>
                        </a:prstGeom>
                        <a:solidFill>
                          <a:schemeClr val="lt1"/>
                        </a:solidFill>
                        <a:ln w="6350">
                          <a:solidFill>
                            <a:prstClr val="black"/>
                          </a:solidFill>
                        </a:ln>
                      </wps:spPr>
                      <wps:txbx>
                        <w:txbxContent>
                          <w:p w14:paraId="138783B6" w14:textId="07EFCFB7" w:rsidR="0047282D" w:rsidRPr="0047282D" w:rsidRDefault="0047282D" w:rsidP="0047282D">
                            <w:pPr>
                              <w:ind w:firstLine="720"/>
                              <w:rPr>
                                <w:rFonts w:ascii="Aptos" w:eastAsia="Aptos" w:hAnsi="Aptos" w:cs="Aptos"/>
                                <w:sz w:val="32"/>
                                <w:szCs w:val="32"/>
                              </w:rPr>
                            </w:pPr>
                            <w:r w:rsidRPr="0047282D">
                              <w:rPr>
                                <w:rFonts w:ascii="Aptos" w:eastAsia="Aptos" w:hAnsi="Aptos" w:cs="Aptos"/>
                                <w:sz w:val="32"/>
                                <w:szCs w:val="32"/>
                              </w:rPr>
                              <w:t>They are almost same ,It is different in four button which are Customers, orders ,products and All patmentmethod.</w:t>
                            </w:r>
                            <w:r>
                              <w:rPr>
                                <w:rFonts w:ascii="Aptos" w:eastAsia="Aptos" w:hAnsi="Aptos" w:cs="Aptos"/>
                                <w:sz w:val="32"/>
                                <w:szCs w:val="32"/>
                              </w:rPr>
                              <w:t xml:space="preserve"> </w:t>
                            </w:r>
                            <w:r w:rsidRPr="0047282D">
                              <w:rPr>
                                <w:rFonts w:ascii="Aptos" w:eastAsia="Aptos" w:hAnsi="Aptos" w:cs="Aptos"/>
                                <w:sz w:val="32"/>
                                <w:szCs w:val="32"/>
                              </w:rPr>
                              <w:t>clicking the on will open the new form.</w:t>
                            </w:r>
                          </w:p>
                          <w:p w14:paraId="7E79D3B7" w14:textId="77777777" w:rsidR="0047282D" w:rsidRDefault="004728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5931A" id="Text Box 84" o:spid="_x0000_s1096" type="#_x0000_t202" style="position:absolute;left:0;text-align:left;margin-left:64.9pt;margin-top:69.4pt;width:243pt;height:115.7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" fillcolor="white [3201]" strokeweight=".5pt">
                <v:textbox>
                  <w:txbxContent>
                    <w:p w14:paraId="138783B6" w14:textId="07EFCFB7" w:rsidR="0047282D" w:rsidRPr="0047282D" w:rsidRDefault="0047282D" w:rsidP="0047282D">
                      <w:pPr>
                        <w:ind w:firstLine="720"/>
                        <w:rPr>
                          <w:rFonts w:ascii="Aptos" w:eastAsia="Aptos" w:hAnsi="Aptos" w:cs="Aptos"/>
                          <w:sz w:val="32"/>
                          <w:szCs w:val="32"/>
                        </w:rPr>
                      </w:pPr>
                      <w:r w:rsidRPr="0047282D">
                        <w:rPr>
                          <w:rFonts w:ascii="Aptos" w:eastAsia="Aptos" w:hAnsi="Aptos" w:cs="Aptos"/>
                          <w:sz w:val="32"/>
                          <w:szCs w:val="32"/>
                        </w:rPr>
                        <w:t>They are almost same ,It is different in four button which are Customers, orders ,products and All patmentmethod.</w:t>
                      </w:r>
                      <w:r>
                        <w:rPr>
                          <w:rFonts w:ascii="Aptos" w:eastAsia="Aptos" w:hAnsi="Aptos" w:cs="Aptos"/>
                          <w:sz w:val="32"/>
                          <w:szCs w:val="32"/>
                        </w:rPr>
                        <w:t xml:space="preserve"> </w:t>
                      </w:r>
                      <w:r w:rsidRPr="0047282D">
                        <w:rPr>
                          <w:rFonts w:ascii="Aptos" w:eastAsia="Aptos" w:hAnsi="Aptos" w:cs="Aptos"/>
                          <w:sz w:val="32"/>
                          <w:szCs w:val="32"/>
                        </w:rPr>
                        <w:t>clicking the on will open the new form.</w:t>
                      </w:r>
                    </w:p>
                    <w:p w14:paraId="7E79D3B7" w14:textId="77777777" w:rsidR="0047282D" w:rsidRDefault="0047282D"/>
                  </w:txbxContent>
                </v:textbox>
              </v:shape>
            </w:pict>
          </mc:Fallback>
        </mc:AlternateContent>
      </w:r>
      <w:r w:rsidR="3FCB55ED">
        <w:rPr>
          <w:noProof/>
        </w:rPr>
        <w:drawing>
          <wp:inline distT="0" distB="0" distL="0" distR="0" wp14:anchorId="6B28E84E" wp14:editId="73D5D8EC">
            <wp:extent cx="2288018" cy="2956323"/>
            <wp:effectExtent l="0" t="0" r="0" b="0"/>
            <wp:docPr id="748508351" name="Picture 74850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08351"/>
                    <pic:cNvPicPr/>
                  </pic:nvPicPr>
                  <pic:blipFill>
                    <a:blip r:embed="rId127">
                      <a:extLst>
                        <a:ext uri="{28A0092B-C50C-407E-A947-70E740481C1C}">
                          <a14:useLocalDpi xmlns:a14="http://schemas.microsoft.com/office/drawing/2010/main" val="0"/>
                        </a:ext>
                      </a:extLst>
                    </a:blip>
                    <a:stretch>
                      <a:fillRect/>
                    </a:stretch>
                  </pic:blipFill>
                  <pic:spPr>
                    <a:xfrm>
                      <a:off x="0" y="0"/>
                      <a:ext cx="2288018" cy="2956323"/>
                    </a:xfrm>
                    <a:prstGeom prst="rect">
                      <a:avLst/>
                    </a:prstGeom>
                  </pic:spPr>
                </pic:pic>
              </a:graphicData>
            </a:graphic>
          </wp:inline>
        </w:drawing>
      </w:r>
    </w:p>
    <w:p w14:paraId="419C7D8A" w14:textId="38B3EE3F" w:rsidR="003A3012" w:rsidRDefault="008A0F1B" w:rsidP="0047282D">
      <w:pPr>
        <w:jc w:val="right"/>
        <w:rPr>
          <w:rFonts w:ascii="Aptos" w:eastAsia="Aptos" w:hAnsi="Aptos" w:cs="Aptos"/>
          <w:sz w:val="28"/>
          <w:szCs w:val="28"/>
        </w:rPr>
      </w:pPr>
      <w:r>
        <w:rPr>
          <w:noProof/>
        </w:rPr>
        <mc:AlternateContent>
          <mc:Choice Requires="wps">
            <w:drawing>
              <wp:anchor distT="0" distB="0" distL="114300" distR="114300" simplePos="0" relativeHeight="251658394" behindDoc="0" locked="0" layoutInCell="1" allowOverlap="1" wp14:anchorId="5FA97A21" wp14:editId="1AF2CE59">
                <wp:simplePos x="0" y="0"/>
                <wp:positionH relativeFrom="column">
                  <wp:posOffset>3750162</wp:posOffset>
                </wp:positionH>
                <wp:positionV relativeFrom="paragraph">
                  <wp:posOffset>346391</wp:posOffset>
                </wp:positionV>
                <wp:extent cx="2485148" cy="532932"/>
                <wp:effectExtent l="0" t="0" r="10795" b="19685"/>
                <wp:wrapNone/>
                <wp:docPr id="48" name="Text Box 48"/>
                <wp:cNvGraphicFramePr/>
                <a:graphic xmlns:a="http://schemas.openxmlformats.org/drawingml/2006/main">
                  <a:graphicData uri="http://schemas.microsoft.com/office/word/2010/wordprocessingShape">
                    <wps:wsp>
                      <wps:cNvSpPr txBox="1"/>
                      <wps:spPr>
                        <a:xfrm>
                          <a:off x="0" y="0"/>
                          <a:ext cx="2485148" cy="532932"/>
                        </a:xfrm>
                        <a:prstGeom prst="rect">
                          <a:avLst/>
                        </a:prstGeom>
                        <a:solidFill>
                          <a:sysClr val="window" lastClr="FFFFFF"/>
                        </a:solidFill>
                        <a:ln w="6350">
                          <a:solidFill>
                            <a:prstClr val="black"/>
                          </a:solidFill>
                        </a:ln>
                      </wps:spPr>
                      <wps:txbx>
                        <w:txbxContent>
                          <w:p w14:paraId="5AA02866" w14:textId="0911E7A1" w:rsidR="001D2B89" w:rsidRDefault="001D2B89" w:rsidP="008A0F1B">
                            <w:r>
                              <w:t>Figure 2:shows the Enterpriser’s view of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97A21" id="_x0000_s1097" type="#_x0000_t202" style="position:absolute;left:0;text-align:left;margin-left:295.3pt;margin-top:27.25pt;width:195.7pt;height:41.95pt;z-index:251658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" fillcolor="window" strokeweight=".5pt">
                <v:textbox>
                  <w:txbxContent>
                    <w:p w14:paraId="5AA02866" w14:textId="0911E7A1" w:rsidR="001D2B89" w:rsidRDefault="001D2B89" w:rsidP="008A0F1B">
                      <w:r>
                        <w:t>Figure 2:shows the Enterpriser’s view of main menu</w:t>
                      </w:r>
                    </w:p>
                  </w:txbxContent>
                </v:textbox>
              </v:shape>
            </w:pict>
          </mc:Fallback>
        </mc:AlternateContent>
      </w:r>
    </w:p>
    <w:p w14:paraId="5485F54C" w14:textId="6BDE136F" w:rsidR="5DC9519B" w:rsidRDefault="002E66BB" w:rsidP="0047282D">
      <w:pPr>
        <w:jc w:val="right"/>
        <w:rPr>
          <w:rFonts w:ascii="Aptos" w:eastAsia="Aptos" w:hAnsi="Aptos" w:cs="Aptos"/>
          <w:sz w:val="28"/>
          <w:szCs w:val="28"/>
        </w:rPr>
      </w:pPr>
      <w:r>
        <w:rPr>
          <w:noProof/>
        </w:rPr>
        <mc:AlternateContent>
          <mc:Choice Requires="wps">
            <w:drawing>
              <wp:anchor distT="0" distB="0" distL="114300" distR="114300" simplePos="0" relativeHeight="251658335" behindDoc="0" locked="0" layoutInCell="1" allowOverlap="1" wp14:anchorId="63B4899B" wp14:editId="3AD3590B">
                <wp:simplePos x="0" y="0"/>
                <wp:positionH relativeFrom="column">
                  <wp:posOffset>897708</wp:posOffset>
                </wp:positionH>
                <wp:positionV relativeFrom="paragraph">
                  <wp:posOffset>588736</wp:posOffset>
                </wp:positionV>
                <wp:extent cx="2490107" cy="1518557"/>
                <wp:effectExtent l="0" t="0" r="24765" b="24765"/>
                <wp:wrapNone/>
                <wp:docPr id="1456949342" name="Text Box 85"/>
                <wp:cNvGraphicFramePr/>
                <a:graphic xmlns:a="http://schemas.openxmlformats.org/drawingml/2006/main">
                  <a:graphicData uri="http://schemas.microsoft.com/office/word/2010/wordprocessingShape">
                    <wps:wsp>
                      <wps:cNvSpPr txBox="1"/>
                      <wps:spPr>
                        <a:xfrm>
                          <a:off x="0" y="0"/>
                          <a:ext cx="2490107" cy="1518557"/>
                        </a:xfrm>
                        <a:prstGeom prst="rect">
                          <a:avLst/>
                        </a:prstGeom>
                        <a:solidFill>
                          <a:schemeClr val="lt1"/>
                        </a:solidFill>
                        <a:ln w="6350">
                          <a:solidFill>
                            <a:prstClr val="black"/>
                          </a:solidFill>
                        </a:ln>
                      </wps:spPr>
                      <wps:txbx>
                        <w:txbxContent>
                          <w:p w14:paraId="7711FDA9" w14:textId="11B28715" w:rsidR="004A67E7" w:rsidRDefault="004A67E7" w:rsidP="004A67E7">
                            <w:pPr>
                              <w:ind w:firstLine="720"/>
                            </w:pPr>
                            <w:r w:rsidRPr="3B1C2ADF">
                              <w:rPr>
                                <w:rFonts w:ascii="Aptos" w:eastAsia="Aptos" w:hAnsi="Aptos" w:cs="Aptos"/>
                                <w:sz w:val="28"/>
                                <w:szCs w:val="28"/>
                              </w:rPr>
                              <w:t xml:space="preserve">Those four button’s interfaces are the same. But </w:t>
                            </w:r>
                            <w:r w:rsidR="001D2B89">
                              <w:rPr>
                                <w:rFonts w:ascii="Times New Roman" w:eastAsia="Times New Roman" w:hAnsi="Times New Roman" w:cs="Times New Roman"/>
                                <w:sz w:val="28"/>
                                <w:szCs w:val="28"/>
                              </w:rPr>
                              <w:t>Maintainer</w:t>
                            </w:r>
                            <w:r w:rsidRPr="3B1C2ADF">
                              <w:rPr>
                                <w:rFonts w:ascii="Times New Roman" w:eastAsia="Times New Roman" w:hAnsi="Times New Roman" w:cs="Times New Roman"/>
                                <w:sz w:val="28"/>
                                <w:szCs w:val="28"/>
                              </w:rPr>
                              <w:t xml:space="preserve"> view will have the button for added data lick the first attribute open a form to change or delete the data.</w:t>
                            </w:r>
                          </w:p>
                          <w:p w14:paraId="02B7C96B" w14:textId="77777777" w:rsidR="002E66BB" w:rsidRDefault="002E66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4899B" id="Text Box 85" o:spid="_x0000_s1098" type="#_x0000_t202" style="position:absolute;left:0;text-align:left;margin-left:70.7pt;margin-top:46.35pt;width:196.05pt;height:119.55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" fillcolor="white [3201]" strokeweight=".5pt">
                <v:textbox>
                  <w:txbxContent>
                    <w:p w14:paraId="7711FDA9" w14:textId="11B28715" w:rsidR="004A67E7" w:rsidRDefault="004A67E7" w:rsidP="004A67E7">
                      <w:pPr>
                        <w:ind w:firstLine="720"/>
                      </w:pPr>
                      <w:r w:rsidRPr="3B1C2ADF">
                        <w:rPr>
                          <w:rFonts w:ascii="Aptos" w:eastAsia="Aptos" w:hAnsi="Aptos" w:cs="Aptos"/>
                          <w:sz w:val="28"/>
                          <w:szCs w:val="28"/>
                        </w:rPr>
                        <w:t xml:space="preserve">Those four button’s interfaces are the same. But </w:t>
                      </w:r>
                      <w:r w:rsidR="001D2B89">
                        <w:rPr>
                          <w:rFonts w:ascii="Times New Roman" w:eastAsia="Times New Roman" w:hAnsi="Times New Roman" w:cs="Times New Roman"/>
                          <w:sz w:val="28"/>
                          <w:szCs w:val="28"/>
                        </w:rPr>
                        <w:t>Maintainer</w:t>
                      </w:r>
                      <w:r w:rsidRPr="3B1C2ADF">
                        <w:rPr>
                          <w:rFonts w:ascii="Times New Roman" w:eastAsia="Times New Roman" w:hAnsi="Times New Roman" w:cs="Times New Roman"/>
                          <w:sz w:val="28"/>
                          <w:szCs w:val="28"/>
                        </w:rPr>
                        <w:t xml:space="preserve"> view will have the button for added data lick the first attribute open a form to change or delete the data.</w:t>
                      </w:r>
                    </w:p>
                    <w:p w14:paraId="02B7C96B" w14:textId="77777777" w:rsidR="002E66BB" w:rsidRDefault="002E66BB"/>
                  </w:txbxContent>
                </v:textbox>
              </v:shape>
            </w:pict>
          </mc:Fallback>
        </mc:AlternateContent>
      </w:r>
      <w:r w:rsidR="3FCB55ED">
        <w:rPr>
          <w:noProof/>
        </w:rPr>
        <w:drawing>
          <wp:inline distT="0" distB="0" distL="0" distR="0" wp14:anchorId="3D6E8500" wp14:editId="2BF73BAF">
            <wp:extent cx="2963641" cy="3006670"/>
            <wp:effectExtent l="0" t="0" r="0" b="3810"/>
            <wp:docPr id="81821122" name="Picture 8182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21122"/>
                    <pic:cNvPicPr/>
                  </pic:nvPicPr>
                  <pic:blipFill>
                    <a:blip r:embed="rId128">
                      <a:extLst>
                        <a:ext uri="{28A0092B-C50C-407E-A947-70E740481C1C}">
                          <a14:useLocalDpi xmlns:a14="http://schemas.microsoft.com/office/drawing/2010/main" val="0"/>
                        </a:ext>
                      </a:extLst>
                    </a:blip>
                    <a:stretch>
                      <a:fillRect/>
                    </a:stretch>
                  </pic:blipFill>
                  <pic:spPr>
                    <a:xfrm>
                      <a:off x="0" y="0"/>
                      <a:ext cx="2963641" cy="3006670"/>
                    </a:xfrm>
                    <a:prstGeom prst="rect">
                      <a:avLst/>
                    </a:prstGeom>
                  </pic:spPr>
                </pic:pic>
              </a:graphicData>
            </a:graphic>
          </wp:inline>
        </w:drawing>
      </w:r>
    </w:p>
    <w:p w14:paraId="7F763798" w14:textId="77777777" w:rsidR="003A3012" w:rsidRDefault="003A3012" w:rsidP="0047282D">
      <w:pPr>
        <w:jc w:val="right"/>
        <w:rPr>
          <w:rFonts w:ascii="Aptos" w:eastAsia="Aptos" w:hAnsi="Aptos" w:cs="Aptos"/>
          <w:sz w:val="28"/>
          <w:szCs w:val="28"/>
        </w:rPr>
      </w:pPr>
    </w:p>
    <w:p w14:paraId="294F03C7" w14:textId="77777777" w:rsidR="003A3012" w:rsidRDefault="003A3012" w:rsidP="0047282D">
      <w:pPr>
        <w:jc w:val="right"/>
        <w:rPr>
          <w:rFonts w:ascii="Aptos" w:eastAsia="Aptos" w:hAnsi="Aptos" w:cs="Aptos"/>
          <w:sz w:val="28"/>
          <w:szCs w:val="28"/>
        </w:rPr>
      </w:pPr>
    </w:p>
    <w:p w14:paraId="4D5863AF" w14:textId="77777777" w:rsidR="003A3012" w:rsidRDefault="003A3012" w:rsidP="0047282D">
      <w:pPr>
        <w:jc w:val="right"/>
        <w:rPr>
          <w:rFonts w:ascii="Aptos" w:eastAsia="Aptos" w:hAnsi="Aptos" w:cs="Aptos"/>
          <w:sz w:val="28"/>
          <w:szCs w:val="28"/>
        </w:rPr>
      </w:pPr>
    </w:p>
    <w:p w14:paraId="1C55A4ED" w14:textId="77777777" w:rsidR="003A3012" w:rsidRDefault="003A3012" w:rsidP="0047282D">
      <w:pPr>
        <w:jc w:val="right"/>
        <w:rPr>
          <w:rFonts w:ascii="Aptos" w:eastAsia="Aptos" w:hAnsi="Aptos" w:cs="Aptos"/>
          <w:sz w:val="28"/>
          <w:szCs w:val="28"/>
        </w:rPr>
      </w:pPr>
    </w:p>
    <w:p w14:paraId="768F06A0" w14:textId="77777777" w:rsidR="003A3012" w:rsidRDefault="003A3012" w:rsidP="0047282D">
      <w:pPr>
        <w:jc w:val="right"/>
        <w:rPr>
          <w:rFonts w:ascii="Aptos" w:eastAsia="Aptos" w:hAnsi="Aptos" w:cs="Aptos"/>
          <w:sz w:val="28"/>
          <w:szCs w:val="28"/>
        </w:rPr>
      </w:pPr>
    </w:p>
    <w:p w14:paraId="2DA352CA" w14:textId="56DC7FCD" w:rsidR="5DC9519B" w:rsidRDefault="00693707" w:rsidP="005B03CB">
      <w:pPr>
        <w:pStyle w:val="Heading2"/>
      </w:pPr>
      <w:bookmarkStart w:id="39" w:name="_Toc195282889"/>
      <w:r>
        <w:lastRenderedPageBreak/>
        <w:t>FROMS</w:t>
      </w:r>
      <w:r w:rsidR="00D6040F">
        <w:t>:CUSTOMERS</w:t>
      </w:r>
      <w:bookmarkEnd w:id="39"/>
    </w:p>
    <w:p w14:paraId="54289209" w14:textId="4225B553" w:rsidR="003D42C7" w:rsidRPr="003D42C7" w:rsidRDefault="009415D4" w:rsidP="003D42C7">
      <w:r>
        <w:rPr>
          <w:noProof/>
        </w:rPr>
        <mc:AlternateContent>
          <mc:Choice Requires="wps">
            <w:drawing>
              <wp:anchor distT="0" distB="0" distL="114300" distR="114300" simplePos="0" relativeHeight="251658341" behindDoc="0" locked="0" layoutInCell="1" allowOverlap="1" wp14:anchorId="3BA9F7F6" wp14:editId="6E2F122D">
                <wp:simplePos x="0" y="0"/>
                <wp:positionH relativeFrom="column">
                  <wp:posOffset>663394</wp:posOffset>
                </wp:positionH>
                <wp:positionV relativeFrom="paragraph">
                  <wp:posOffset>6160407</wp:posOffset>
                </wp:positionV>
                <wp:extent cx="5083629" cy="947057"/>
                <wp:effectExtent l="0" t="0" r="9525" b="18415"/>
                <wp:wrapNone/>
                <wp:docPr id="107409810" name="Text Box 134"/>
                <wp:cNvGraphicFramePr/>
                <a:graphic xmlns:a="http://schemas.openxmlformats.org/drawingml/2006/main">
                  <a:graphicData uri="http://schemas.microsoft.com/office/word/2010/wordprocessingShape">
                    <wps:wsp>
                      <wps:cNvSpPr txBox="1"/>
                      <wps:spPr>
                        <a:xfrm>
                          <a:off x="0" y="0"/>
                          <a:ext cx="5083629" cy="947057"/>
                        </a:xfrm>
                        <a:prstGeom prst="rect">
                          <a:avLst/>
                        </a:prstGeom>
                        <a:solidFill>
                          <a:schemeClr val="lt1"/>
                        </a:solidFill>
                        <a:ln w="6350">
                          <a:solidFill>
                            <a:prstClr val="black"/>
                          </a:solidFill>
                        </a:ln>
                      </wps:spPr>
                      <wps:txbx>
                        <w:txbxContent>
                          <w:p w14:paraId="5CF1C1D2" w14:textId="61B5B980" w:rsidR="009415D4" w:rsidRPr="006E6AF3" w:rsidRDefault="009415D4" w:rsidP="009415D4">
                            <w:pPr>
                              <w:rPr>
                                <w:sz w:val="32"/>
                                <w:szCs w:val="32"/>
                              </w:rPr>
                            </w:pPr>
                            <w:r w:rsidRPr="006E6AF3">
                              <w:rPr>
                                <w:sz w:val="32"/>
                                <w:szCs w:val="32"/>
                              </w:rPr>
                              <w:t>Button Order,</w:t>
                            </w:r>
                            <w:r>
                              <w:rPr>
                                <w:sz w:val="32"/>
                                <w:szCs w:val="32"/>
                              </w:rPr>
                              <w:t xml:space="preserve"> </w:t>
                            </w:r>
                            <w:r w:rsidRPr="006E6AF3">
                              <w:rPr>
                                <w:sz w:val="32"/>
                                <w:szCs w:val="32"/>
                              </w:rPr>
                              <w:t>Products and All Paymentmethod have same function</w:t>
                            </w:r>
                            <w:r>
                              <w:rPr>
                                <w:sz w:val="32"/>
                                <w:szCs w:val="32"/>
                              </w:rPr>
                              <w:t>s</w:t>
                            </w:r>
                            <w:r w:rsidRPr="006E6AF3">
                              <w:rPr>
                                <w:sz w:val="32"/>
                                <w:szCs w:val="32"/>
                              </w:rPr>
                              <w:t>, including adding data,</w:t>
                            </w:r>
                            <w:r>
                              <w:rPr>
                                <w:sz w:val="32"/>
                                <w:szCs w:val="32"/>
                              </w:rPr>
                              <w:t xml:space="preserve"> </w:t>
                            </w:r>
                            <w:r w:rsidRPr="006E6AF3">
                              <w:rPr>
                                <w:sz w:val="32"/>
                                <w:szCs w:val="32"/>
                              </w:rPr>
                              <w:t>changing,</w:t>
                            </w:r>
                            <w:r>
                              <w:rPr>
                                <w:sz w:val="32"/>
                                <w:szCs w:val="32"/>
                              </w:rPr>
                              <w:t xml:space="preserve"> </w:t>
                            </w:r>
                            <w:r w:rsidRPr="006E6AF3">
                              <w:rPr>
                                <w:sz w:val="32"/>
                                <w:szCs w:val="32"/>
                              </w:rPr>
                              <w:t>deleting and conducting query</w:t>
                            </w:r>
                            <w:r>
                              <w:rPr>
                                <w:sz w:val="32"/>
                                <w:szCs w:val="32"/>
                              </w:rPr>
                              <w:t>.</w:t>
                            </w:r>
                          </w:p>
                          <w:p w14:paraId="0AB84F10" w14:textId="77777777" w:rsidR="009415D4" w:rsidRDefault="009415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9F7F6" id="Text Box 134" o:spid="_x0000_s1099" type="#_x0000_t202" style="position:absolute;margin-left:52.25pt;margin-top:485.05pt;width:400.3pt;height:74.55pt;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" fillcolor="white [3201]" strokeweight=".5pt">
                <v:textbox>
                  <w:txbxContent>
                    <w:p w14:paraId="5CF1C1D2" w14:textId="61B5B980" w:rsidR="009415D4" w:rsidRPr="006E6AF3" w:rsidRDefault="009415D4" w:rsidP="009415D4">
                      <w:pPr>
                        <w:rPr>
                          <w:sz w:val="32"/>
                          <w:szCs w:val="32"/>
                        </w:rPr>
                      </w:pPr>
                      <w:r w:rsidRPr="006E6AF3">
                        <w:rPr>
                          <w:sz w:val="32"/>
                          <w:szCs w:val="32"/>
                        </w:rPr>
                        <w:t>Button Order,</w:t>
                      </w:r>
                      <w:r>
                        <w:rPr>
                          <w:sz w:val="32"/>
                          <w:szCs w:val="32"/>
                        </w:rPr>
                        <w:t xml:space="preserve"> </w:t>
                      </w:r>
                      <w:r w:rsidRPr="006E6AF3">
                        <w:rPr>
                          <w:sz w:val="32"/>
                          <w:szCs w:val="32"/>
                        </w:rPr>
                        <w:t>Products and All Paymentmethod have same function</w:t>
                      </w:r>
                      <w:r>
                        <w:rPr>
                          <w:sz w:val="32"/>
                          <w:szCs w:val="32"/>
                        </w:rPr>
                        <w:t>s</w:t>
                      </w:r>
                      <w:r w:rsidRPr="006E6AF3">
                        <w:rPr>
                          <w:sz w:val="32"/>
                          <w:szCs w:val="32"/>
                        </w:rPr>
                        <w:t>, including adding data,</w:t>
                      </w:r>
                      <w:r>
                        <w:rPr>
                          <w:sz w:val="32"/>
                          <w:szCs w:val="32"/>
                        </w:rPr>
                        <w:t xml:space="preserve"> </w:t>
                      </w:r>
                      <w:r w:rsidRPr="006E6AF3">
                        <w:rPr>
                          <w:sz w:val="32"/>
                          <w:szCs w:val="32"/>
                        </w:rPr>
                        <w:t>changing,</w:t>
                      </w:r>
                      <w:r>
                        <w:rPr>
                          <w:sz w:val="32"/>
                          <w:szCs w:val="32"/>
                        </w:rPr>
                        <w:t xml:space="preserve"> </w:t>
                      </w:r>
                      <w:r w:rsidRPr="006E6AF3">
                        <w:rPr>
                          <w:sz w:val="32"/>
                          <w:szCs w:val="32"/>
                        </w:rPr>
                        <w:t>deleting and conducting query</w:t>
                      </w:r>
                      <w:r>
                        <w:rPr>
                          <w:sz w:val="32"/>
                          <w:szCs w:val="32"/>
                        </w:rPr>
                        <w:t>.</w:t>
                      </w:r>
                    </w:p>
                    <w:p w14:paraId="0AB84F10" w14:textId="77777777" w:rsidR="009415D4" w:rsidRDefault="009415D4"/>
                  </w:txbxContent>
                </v:textbox>
              </v:shape>
            </w:pict>
          </mc:Fallback>
        </mc:AlternateContent>
      </w:r>
      <w:r w:rsidR="003D42C7">
        <w:rPr>
          <w:noProof/>
        </w:rPr>
        <mc:AlternateContent>
          <mc:Choice Requires="wps">
            <w:drawing>
              <wp:anchor distT="0" distB="0" distL="114300" distR="114300" simplePos="0" relativeHeight="251658338" behindDoc="0" locked="0" layoutInCell="1" allowOverlap="1" wp14:anchorId="7A839C56" wp14:editId="07B5FAC7">
                <wp:simplePos x="0" y="0"/>
                <wp:positionH relativeFrom="column">
                  <wp:posOffset>4681256</wp:posOffset>
                </wp:positionH>
                <wp:positionV relativeFrom="paragraph">
                  <wp:posOffset>2570722</wp:posOffset>
                </wp:positionV>
                <wp:extent cx="1867436" cy="399245"/>
                <wp:effectExtent l="0" t="0" r="12700" b="7620"/>
                <wp:wrapNone/>
                <wp:docPr id="1341475884" name="Text Box 129"/>
                <wp:cNvGraphicFramePr/>
                <a:graphic xmlns:a="http://schemas.openxmlformats.org/drawingml/2006/main">
                  <a:graphicData uri="http://schemas.microsoft.com/office/word/2010/wordprocessingShape">
                    <wps:wsp>
                      <wps:cNvSpPr txBox="1"/>
                      <wps:spPr>
                        <a:xfrm>
                          <a:off x="0" y="0"/>
                          <a:ext cx="1867436" cy="399245"/>
                        </a:xfrm>
                        <a:prstGeom prst="rect">
                          <a:avLst/>
                        </a:prstGeom>
                        <a:solidFill>
                          <a:schemeClr val="lt1"/>
                        </a:solidFill>
                        <a:ln w="6350">
                          <a:solidFill>
                            <a:prstClr val="black"/>
                          </a:solidFill>
                        </a:ln>
                      </wps:spPr>
                      <wps:txbx>
                        <w:txbxContent>
                          <w:p w14:paraId="5EBD8409" w14:textId="22C0FD2B" w:rsidR="003D42C7" w:rsidRPr="003D42C7" w:rsidRDefault="003D42C7">
                            <w:pPr>
                              <w:rPr>
                                <w:sz w:val="32"/>
                                <w:szCs w:val="32"/>
                              </w:rPr>
                            </w:pPr>
                            <w:r w:rsidRPr="003D42C7">
                              <w:rPr>
                                <w:sz w:val="32"/>
                                <w:szCs w:val="32"/>
                              </w:rPr>
                              <w:t>Kick this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839C56" id="Text Box 129" o:spid="_x0000_s1100" type="#_x0000_t202" style="position:absolute;margin-left:368.6pt;margin-top:202.4pt;width:147.05pt;height:31.45pt;z-index:2516583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" fillcolor="white [3201]" strokeweight=".5pt">
                <v:textbox>
                  <w:txbxContent>
                    <w:p w14:paraId="5EBD8409" w14:textId="22C0FD2B" w:rsidR="003D42C7" w:rsidRPr="003D42C7" w:rsidRDefault="003D42C7">
                      <w:pPr>
                        <w:rPr>
                          <w:sz w:val="32"/>
                          <w:szCs w:val="32"/>
                        </w:rPr>
                      </w:pPr>
                      <w:r w:rsidRPr="003D42C7">
                        <w:rPr>
                          <w:sz w:val="32"/>
                          <w:szCs w:val="32"/>
                        </w:rPr>
                        <w:t>Kick this button</w:t>
                      </w:r>
                    </w:p>
                  </w:txbxContent>
                </v:textbox>
              </v:shape>
            </w:pict>
          </mc:Fallback>
        </mc:AlternateContent>
      </w:r>
      <w:r w:rsidR="003D42C7">
        <w:rPr>
          <w:noProof/>
        </w:rPr>
        <mc:AlternateContent>
          <mc:Choice Requires="wps">
            <w:drawing>
              <wp:anchor distT="0" distB="0" distL="114300" distR="114300" simplePos="0" relativeHeight="251658337" behindDoc="0" locked="0" layoutInCell="1" allowOverlap="1" wp14:anchorId="4A9A0882" wp14:editId="297DCBFB">
                <wp:simplePos x="0" y="0"/>
                <wp:positionH relativeFrom="column">
                  <wp:posOffset>1526146</wp:posOffset>
                </wp:positionH>
                <wp:positionV relativeFrom="paragraph">
                  <wp:posOffset>1939782</wp:posOffset>
                </wp:positionV>
                <wp:extent cx="3065172" cy="811369"/>
                <wp:effectExtent l="0" t="38100" r="8255" b="14605"/>
                <wp:wrapNone/>
                <wp:docPr id="1466727305" name="Straight Arrow Connector 128"/>
                <wp:cNvGraphicFramePr/>
                <a:graphic xmlns:a="http://schemas.openxmlformats.org/drawingml/2006/main">
                  <a:graphicData uri="http://schemas.microsoft.com/office/word/2010/wordprocessingShape">
                    <wps:wsp>
                      <wps:cNvCnPr/>
                      <wps:spPr>
                        <a:xfrm flipH="1" flipV="1">
                          <a:off x="0" y="0"/>
                          <a:ext cx="3065172" cy="8113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325885" id="Straight Arrow Connector 128" o:spid="_x0000_s1026" type="#_x0000_t32" style="position:absolute;margin-left:120.15pt;margin-top:152.75pt;width:241.35pt;height:63.9pt;flip:x y;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" strokecolor="black [3200]" strokeweight=".5pt">
                <v:stroke endarrow="block" joinstyle="miter"/>
              </v:shape>
            </w:pict>
          </mc:Fallback>
        </mc:AlternateContent>
      </w:r>
      <w:r w:rsidR="003D42C7">
        <w:rPr>
          <w:noProof/>
        </w:rPr>
        <w:drawing>
          <wp:inline distT="0" distB="0" distL="0" distR="0" wp14:anchorId="7FB5553F" wp14:editId="1FC1378A">
            <wp:extent cx="4277045" cy="5653825"/>
            <wp:effectExtent l="0" t="0" r="3175" b="0"/>
            <wp:docPr id="841593790" name="Picture 11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37427" name="Picture 118" descr="A screenshot of a menu&#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368870" cy="5775208"/>
                    </a:xfrm>
                    <a:prstGeom prst="rect">
                      <a:avLst/>
                    </a:prstGeom>
                  </pic:spPr>
                </pic:pic>
              </a:graphicData>
            </a:graphic>
          </wp:inline>
        </w:drawing>
      </w:r>
    </w:p>
    <w:p w14:paraId="23B399E0" w14:textId="68618DEF" w:rsidR="5DC9519B" w:rsidRDefault="03249435" w:rsidP="5DC9519B">
      <w:pPr>
        <w:rPr>
          <w:rFonts w:ascii="Aptos" w:eastAsia="Aptos" w:hAnsi="Aptos" w:cs="Aptos"/>
        </w:rPr>
      </w:pPr>
      <w:r>
        <w:rPr>
          <w:noProof/>
        </w:rPr>
        <w:lastRenderedPageBreak/>
        <w:drawing>
          <wp:inline distT="0" distB="0" distL="0" distR="0" wp14:anchorId="42DB5CCE" wp14:editId="1193F41E">
            <wp:extent cx="6638924" cy="5791202"/>
            <wp:effectExtent l="0" t="0" r="0" b="0"/>
            <wp:docPr id="253387929" name="Picture 253387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87929"/>
                    <pic:cNvPicPr/>
                  </pic:nvPicPr>
                  <pic:blipFill>
                    <a:blip r:embed="rId130">
                      <a:extLst>
                        <a:ext uri="{28A0092B-C50C-407E-A947-70E740481C1C}">
                          <a14:useLocalDpi xmlns:a14="http://schemas.microsoft.com/office/drawing/2010/main" val="0"/>
                        </a:ext>
                      </a:extLst>
                    </a:blip>
                    <a:stretch>
                      <a:fillRect/>
                    </a:stretch>
                  </pic:blipFill>
                  <pic:spPr>
                    <a:xfrm>
                      <a:off x="0" y="0"/>
                      <a:ext cx="6638924" cy="5791202"/>
                    </a:xfrm>
                    <a:prstGeom prst="rect">
                      <a:avLst/>
                    </a:prstGeom>
                  </pic:spPr>
                </pic:pic>
              </a:graphicData>
            </a:graphic>
          </wp:inline>
        </w:drawing>
      </w:r>
    </w:p>
    <w:p w14:paraId="53830A70" w14:textId="68C9082E" w:rsidR="5DC9519B" w:rsidRDefault="5DC9519B" w:rsidP="5DC9519B">
      <w:pPr>
        <w:rPr>
          <w:rFonts w:ascii="Times New Roman" w:hAnsi="Times New Roman" w:cs="Times New Roman"/>
          <w:sz w:val="36"/>
          <w:szCs w:val="36"/>
        </w:rPr>
      </w:pPr>
    </w:p>
    <w:p w14:paraId="619D888A" w14:textId="09C522E2" w:rsidR="5DC9519B" w:rsidRDefault="5DC9519B" w:rsidP="5DC9519B">
      <w:pPr>
        <w:rPr>
          <w:rFonts w:ascii="Times New Roman" w:hAnsi="Times New Roman" w:cs="Times New Roman"/>
          <w:sz w:val="36"/>
          <w:szCs w:val="36"/>
        </w:rPr>
      </w:pPr>
    </w:p>
    <w:p w14:paraId="43CEEFBD" w14:textId="335644A5" w:rsidR="5DC9519B" w:rsidRDefault="1C11C3D9" w:rsidP="5DC9519B">
      <w:pPr>
        <w:rPr>
          <w:rFonts w:ascii="Times New Roman" w:hAnsi="Times New Roman" w:cs="Times New Roman"/>
          <w:sz w:val="36"/>
          <w:szCs w:val="36"/>
        </w:rPr>
      </w:pPr>
      <w:r>
        <w:rPr>
          <w:noProof/>
        </w:rPr>
        <w:lastRenderedPageBreak/>
        <w:drawing>
          <wp:inline distT="0" distB="0" distL="0" distR="0" wp14:anchorId="664B2766" wp14:editId="32E15297">
            <wp:extent cx="5511800" cy="3194790"/>
            <wp:effectExtent l="0" t="0" r="0" b="5715"/>
            <wp:docPr id="1188849099" name="Picture 1188849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9099"/>
                    <pic:cNvPicPr/>
                  </pic:nvPicPr>
                  <pic:blipFill>
                    <a:blip r:embed="rId131">
                      <a:extLst>
                        <a:ext uri="{28A0092B-C50C-407E-A947-70E740481C1C}">
                          <a14:useLocalDpi xmlns:a14="http://schemas.microsoft.com/office/drawing/2010/main" val="0"/>
                        </a:ext>
                      </a:extLst>
                    </a:blip>
                    <a:stretch>
                      <a:fillRect/>
                    </a:stretch>
                  </pic:blipFill>
                  <pic:spPr>
                    <a:xfrm>
                      <a:off x="0" y="0"/>
                      <a:ext cx="5618105" cy="3256407"/>
                    </a:xfrm>
                    <a:prstGeom prst="rect">
                      <a:avLst/>
                    </a:prstGeom>
                  </pic:spPr>
                </pic:pic>
              </a:graphicData>
            </a:graphic>
          </wp:inline>
        </w:drawing>
      </w:r>
    </w:p>
    <w:p w14:paraId="77ACF97B" w14:textId="1FC576B3" w:rsidR="381AC093" w:rsidRDefault="00A55BB2" w:rsidP="381AC093">
      <w:pPr>
        <w:rPr>
          <w:rFonts w:ascii="Times New Roman" w:hAnsi="Times New Roman" w:cs="Times New Roman"/>
          <w:sz w:val="36"/>
          <w:szCs w:val="36"/>
        </w:rPr>
      </w:pPr>
      <w:r>
        <w:rPr>
          <w:noProof/>
        </w:rPr>
        <w:drawing>
          <wp:inline distT="0" distB="0" distL="0" distR="0" wp14:anchorId="2D8231A6" wp14:editId="6FC7F1E3">
            <wp:extent cx="5512158" cy="4824125"/>
            <wp:effectExtent l="0" t="0" r="0" b="1905"/>
            <wp:docPr id="1564696460" name="Picture 15646964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96460" name="Picture 1564696460"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581223" cy="4884570"/>
                    </a:xfrm>
                    <a:prstGeom prst="rect">
                      <a:avLst/>
                    </a:prstGeom>
                  </pic:spPr>
                </pic:pic>
              </a:graphicData>
            </a:graphic>
          </wp:inline>
        </w:drawing>
      </w:r>
    </w:p>
    <w:p w14:paraId="26CD0E91" w14:textId="629161D9" w:rsidR="5DC9519B" w:rsidRDefault="5DC9519B" w:rsidP="5DC9519B">
      <w:pPr>
        <w:rPr>
          <w:rFonts w:ascii="Times New Roman" w:hAnsi="Times New Roman" w:cs="Times New Roman"/>
          <w:sz w:val="36"/>
          <w:szCs w:val="36"/>
        </w:rPr>
      </w:pPr>
    </w:p>
    <w:p w14:paraId="44591E7D" w14:textId="343C88C1" w:rsidR="5DC9519B" w:rsidRDefault="005B785C" w:rsidP="5DC9519B">
      <w:pPr>
        <w:rPr>
          <w:rFonts w:ascii="Times New Roman" w:hAnsi="Times New Roman" w:cs="Times New Roman"/>
          <w:sz w:val="36"/>
          <w:szCs w:val="36"/>
        </w:rPr>
      </w:pPr>
      <w:r>
        <w:rPr>
          <w:noProof/>
        </w:rPr>
        <w:drawing>
          <wp:inline distT="0" distB="0" distL="0" distR="0" wp14:anchorId="1F0DAC1B" wp14:editId="70AEDC72">
            <wp:extent cx="3856431" cy="3686114"/>
            <wp:effectExtent l="0" t="0" r="0" b="0"/>
            <wp:docPr id="1304240645" name="Picture 629804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40645" name="Picture 629804159"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856431" cy="3686114"/>
                    </a:xfrm>
                    <a:prstGeom prst="rect">
                      <a:avLst/>
                    </a:prstGeom>
                  </pic:spPr>
                </pic:pic>
              </a:graphicData>
            </a:graphic>
          </wp:inline>
        </w:drawing>
      </w:r>
    </w:p>
    <w:p w14:paraId="3C039341" w14:textId="43B9CBD1" w:rsidR="18EC0A1B" w:rsidRDefault="18EC0A1B" w:rsidP="220A33E7">
      <w:pPr>
        <w:rPr>
          <w:rFonts w:ascii="Times New Roman" w:hAnsi="Times New Roman" w:cs="Times New Roman"/>
          <w:sz w:val="36"/>
          <w:szCs w:val="36"/>
        </w:rPr>
      </w:pPr>
      <w:r>
        <w:rPr>
          <w:noProof/>
        </w:rPr>
        <w:drawing>
          <wp:inline distT="0" distB="0" distL="0" distR="0" wp14:anchorId="44E3B41C" wp14:editId="71FD4E4A">
            <wp:extent cx="5112913" cy="3369528"/>
            <wp:effectExtent l="0" t="0" r="5715" b="0"/>
            <wp:docPr id="658215815" name="Picture 658215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215815"/>
                    <pic:cNvPicPr/>
                  </pic:nvPicPr>
                  <pic:blipFill>
                    <a:blip r:embed="rId134">
                      <a:extLst>
                        <a:ext uri="{28A0092B-C50C-407E-A947-70E740481C1C}">
                          <a14:useLocalDpi xmlns:a14="http://schemas.microsoft.com/office/drawing/2010/main" val="0"/>
                        </a:ext>
                      </a:extLst>
                    </a:blip>
                    <a:stretch>
                      <a:fillRect/>
                    </a:stretch>
                  </pic:blipFill>
                  <pic:spPr>
                    <a:xfrm>
                      <a:off x="0" y="0"/>
                      <a:ext cx="5127682" cy="3379261"/>
                    </a:xfrm>
                    <a:prstGeom prst="rect">
                      <a:avLst/>
                    </a:prstGeom>
                  </pic:spPr>
                </pic:pic>
              </a:graphicData>
            </a:graphic>
          </wp:inline>
        </w:drawing>
      </w:r>
    </w:p>
    <w:p w14:paraId="5B55BD08" w14:textId="3FB43BE2" w:rsidR="58D9A52B" w:rsidRDefault="58D9A52B" w:rsidP="58D9A52B">
      <w:pPr>
        <w:rPr>
          <w:rFonts w:ascii="Times New Roman" w:hAnsi="Times New Roman" w:cs="Times New Roman"/>
          <w:sz w:val="36"/>
          <w:szCs w:val="36"/>
        </w:rPr>
      </w:pPr>
    </w:p>
    <w:p w14:paraId="487CC9A3" w14:textId="38EBCCFD" w:rsidR="58D9A52B" w:rsidRDefault="18EC0A1B" w:rsidP="58D9A52B">
      <w:pPr>
        <w:rPr>
          <w:rFonts w:ascii="Times New Roman" w:hAnsi="Times New Roman" w:cs="Times New Roman"/>
          <w:sz w:val="36"/>
          <w:szCs w:val="36"/>
        </w:rPr>
      </w:pPr>
      <w:r>
        <w:rPr>
          <w:noProof/>
        </w:rPr>
        <w:lastRenderedPageBreak/>
        <w:drawing>
          <wp:inline distT="0" distB="0" distL="0" distR="0" wp14:anchorId="2314C6C6" wp14:editId="6AD0EBB6">
            <wp:extent cx="6638924" cy="1352550"/>
            <wp:effectExtent l="0" t="0" r="0" b="0"/>
            <wp:docPr id="1224327007" name="Picture 122432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327007"/>
                    <pic:cNvPicPr/>
                  </pic:nvPicPr>
                  <pic:blipFill>
                    <a:blip r:embed="rId135">
                      <a:extLst>
                        <a:ext uri="{28A0092B-C50C-407E-A947-70E740481C1C}">
                          <a14:useLocalDpi xmlns:a14="http://schemas.microsoft.com/office/drawing/2010/main" val="0"/>
                        </a:ext>
                      </a:extLst>
                    </a:blip>
                    <a:stretch>
                      <a:fillRect/>
                    </a:stretch>
                  </pic:blipFill>
                  <pic:spPr>
                    <a:xfrm>
                      <a:off x="0" y="0"/>
                      <a:ext cx="6638924" cy="1352550"/>
                    </a:xfrm>
                    <a:prstGeom prst="rect">
                      <a:avLst/>
                    </a:prstGeom>
                  </pic:spPr>
                </pic:pic>
              </a:graphicData>
            </a:graphic>
          </wp:inline>
        </w:drawing>
      </w:r>
    </w:p>
    <w:p w14:paraId="0D05D8FD" w14:textId="7A09DEF6" w:rsidR="5DC9519B" w:rsidRDefault="18EC0A1B" w:rsidP="5DC9519B">
      <w:pPr>
        <w:rPr>
          <w:rFonts w:ascii="Times New Roman" w:hAnsi="Times New Roman" w:cs="Times New Roman"/>
          <w:sz w:val="36"/>
          <w:szCs w:val="36"/>
        </w:rPr>
      </w:pPr>
      <w:r>
        <w:rPr>
          <w:noProof/>
        </w:rPr>
        <w:drawing>
          <wp:inline distT="0" distB="0" distL="0" distR="0" wp14:anchorId="45E7FDE6" wp14:editId="1BFB525A">
            <wp:extent cx="4437089" cy="3056337"/>
            <wp:effectExtent l="0" t="0" r="0" b="4445"/>
            <wp:docPr id="206923498" name="Picture 20692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23498"/>
                    <pic:cNvPicPr/>
                  </pic:nvPicPr>
                  <pic:blipFill>
                    <a:blip r:embed="rId136">
                      <a:extLst>
                        <a:ext uri="{28A0092B-C50C-407E-A947-70E740481C1C}">
                          <a14:useLocalDpi xmlns:a14="http://schemas.microsoft.com/office/drawing/2010/main" val="0"/>
                        </a:ext>
                      </a:extLst>
                    </a:blip>
                    <a:stretch>
                      <a:fillRect/>
                    </a:stretch>
                  </pic:blipFill>
                  <pic:spPr>
                    <a:xfrm>
                      <a:off x="0" y="0"/>
                      <a:ext cx="4462529" cy="3073860"/>
                    </a:xfrm>
                    <a:prstGeom prst="rect">
                      <a:avLst/>
                    </a:prstGeom>
                  </pic:spPr>
                </pic:pic>
              </a:graphicData>
            </a:graphic>
          </wp:inline>
        </w:drawing>
      </w:r>
    </w:p>
    <w:p w14:paraId="7310AFF2" w14:textId="77777777" w:rsidR="005B785C" w:rsidRDefault="18EC0A1B" w:rsidP="005B785C">
      <w:r>
        <w:rPr>
          <w:noProof/>
        </w:rPr>
        <w:drawing>
          <wp:inline distT="0" distB="0" distL="0" distR="0" wp14:anchorId="1076B50F" wp14:editId="7B972A47">
            <wp:extent cx="4616971" cy="3384896"/>
            <wp:effectExtent l="0" t="0" r="6350" b="0"/>
            <wp:docPr id="1830914760" name="Picture 183091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914760"/>
                    <pic:cNvPicPr/>
                  </pic:nvPicPr>
                  <pic:blipFill>
                    <a:blip r:embed="rId137">
                      <a:extLst>
                        <a:ext uri="{28A0092B-C50C-407E-A947-70E740481C1C}">
                          <a14:useLocalDpi xmlns:a14="http://schemas.microsoft.com/office/drawing/2010/main" val="0"/>
                        </a:ext>
                      </a:extLst>
                    </a:blip>
                    <a:stretch>
                      <a:fillRect/>
                    </a:stretch>
                  </pic:blipFill>
                  <pic:spPr>
                    <a:xfrm>
                      <a:off x="0" y="0"/>
                      <a:ext cx="4626237" cy="3391689"/>
                    </a:xfrm>
                    <a:prstGeom prst="rect">
                      <a:avLst/>
                    </a:prstGeom>
                  </pic:spPr>
                </pic:pic>
              </a:graphicData>
            </a:graphic>
          </wp:inline>
        </w:drawing>
      </w:r>
    </w:p>
    <w:p w14:paraId="522D5FD4" w14:textId="138E144E" w:rsidR="58D9A52B" w:rsidRDefault="00103395" w:rsidP="005B785C">
      <w:pPr>
        <w:pStyle w:val="Heading2"/>
      </w:pPr>
      <w:bookmarkStart w:id="40" w:name="_Toc195282890"/>
      <w:r>
        <w:lastRenderedPageBreak/>
        <w:t>FORMS:ORDER</w:t>
      </w:r>
      <w:bookmarkEnd w:id="40"/>
    </w:p>
    <w:p w14:paraId="6B0E43DD" w14:textId="4CADB167" w:rsidR="005B785C" w:rsidRDefault="00305AC9" w:rsidP="005B785C">
      <w:r>
        <w:rPr>
          <w:noProof/>
        </w:rPr>
        <mc:AlternateContent>
          <mc:Choice Requires="wps">
            <w:drawing>
              <wp:anchor distT="0" distB="0" distL="114300" distR="114300" simplePos="0" relativeHeight="251658340" behindDoc="0" locked="0" layoutInCell="1" allowOverlap="1" wp14:anchorId="1092FFC9" wp14:editId="285598CE">
                <wp:simplePos x="0" y="0"/>
                <wp:positionH relativeFrom="column">
                  <wp:posOffset>4700270</wp:posOffset>
                </wp:positionH>
                <wp:positionV relativeFrom="paragraph">
                  <wp:posOffset>2329815</wp:posOffset>
                </wp:positionV>
                <wp:extent cx="1866900" cy="398780"/>
                <wp:effectExtent l="0" t="0" r="19050" b="20320"/>
                <wp:wrapNone/>
                <wp:docPr id="1109717767" name="Text Box 132"/>
                <wp:cNvGraphicFramePr/>
                <a:graphic xmlns:a="http://schemas.openxmlformats.org/drawingml/2006/main">
                  <a:graphicData uri="http://schemas.microsoft.com/office/word/2010/wordprocessingShape">
                    <wps:wsp>
                      <wps:cNvSpPr/>
                      <wps:spPr>
                        <a:xfrm>
                          <a:off x="0" y="0"/>
                          <a:ext cx="1866900" cy="398780"/>
                        </a:xfrm>
                        <a:prstGeom prst="rect">
                          <a:avLst/>
                        </a:prstGeom>
                        <a:solidFill>
                          <a:schemeClr val="lt1"/>
                        </a:solidFill>
                        <a:ln w="6350">
                          <a:solidFill>
                            <a:srgbClr val="000000"/>
                          </a:solidFill>
                        </a:ln>
                      </wps:spPr>
                      <wps:txbx>
                        <w:txbxContent>
                          <w:p w14:paraId="4D86FF6B" w14:textId="7AE7DA69" w:rsidR="00305AC9" w:rsidRDefault="00C50D41" w:rsidP="00C50D41">
                            <w:pPr>
                              <w:spacing w:line="276" w:lineRule="auto"/>
                              <w:rPr>
                                <w:rFonts w:ascii="Calibri" w:hAnsi="Calibri" w:cs="Calibri"/>
                                <w:color w:val="000000"/>
                                <w:sz w:val="32"/>
                                <w:szCs w:val="32"/>
                              </w:rPr>
                            </w:pPr>
                            <w:r>
                              <w:rPr>
                                <w:rFonts w:ascii="Calibri" w:hAnsi="Calibri" w:cs="Calibri"/>
                                <w:color w:val="000000"/>
                                <w:sz w:val="32"/>
                                <w:szCs w:val="32"/>
                              </w:rPr>
                              <w:t>Click this button</w:t>
                            </w:r>
                          </w:p>
                        </w:txbxContent>
                      </wps:txbx>
                      <wps:bodyPr spcFirstLastPara="0" wrap="square" lIns="91440" tIns="45720" rIns="91440" bIns="45720" anchor="t">
                        <a:noAutofit/>
                      </wps:bodyPr>
                    </wps:wsp>
                  </a:graphicData>
                </a:graphic>
                <wp14:sizeRelV relativeFrom="margin">
                  <wp14:pctHeight>0</wp14:pctHeight>
                </wp14:sizeRelV>
              </wp:anchor>
            </w:drawing>
          </mc:Choice>
          <mc:Fallback>
            <w:pict>
              <v:rect w14:anchorId="1092FFC9" id="Text Box 132" o:spid="_x0000_s1101" style="position:absolute;margin-left:370.1pt;margin-top:183.45pt;width:147pt;height:31.4pt;z-index:2516583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" fillcolor="white [3201]" strokeweight=".5pt">
                <v:textbox>
                  <w:txbxContent>
                    <w:p w14:paraId="4D86FF6B" w14:textId="7AE7DA69" w:rsidR="00305AC9" w:rsidRDefault="00C50D41" w:rsidP="00C50D41">
                      <w:pPr>
                        <w:spacing w:line="276" w:lineRule="auto"/>
                        <w:rPr>
                          <w:rFonts w:ascii="Calibri" w:hAnsi="Calibri" w:cs="Calibri"/>
                          <w:color w:val="000000"/>
                          <w:sz w:val="32"/>
                          <w:szCs w:val="32"/>
                        </w:rPr>
                      </w:pPr>
                      <w:r>
                        <w:rPr>
                          <w:rFonts w:ascii="Calibri" w:hAnsi="Calibri" w:cs="Calibri"/>
                          <w:color w:val="000000"/>
                          <w:sz w:val="32"/>
                          <w:szCs w:val="32"/>
                        </w:rPr>
                        <w:t>Click this button</w:t>
                      </w:r>
                    </w:p>
                  </w:txbxContent>
                </v:textbox>
              </v:rect>
            </w:pict>
          </mc:Fallback>
        </mc:AlternateContent>
      </w:r>
      <w:r w:rsidR="003B6B5E">
        <w:rPr>
          <w:noProof/>
        </w:rPr>
        <mc:AlternateContent>
          <mc:Choice Requires="wps">
            <w:drawing>
              <wp:anchor distT="0" distB="0" distL="114300" distR="114300" simplePos="0" relativeHeight="251658339" behindDoc="0" locked="0" layoutInCell="1" allowOverlap="1" wp14:anchorId="75EBE1CF" wp14:editId="210E8ABE">
                <wp:simplePos x="0" y="0"/>
                <wp:positionH relativeFrom="column">
                  <wp:posOffset>3715376</wp:posOffset>
                </wp:positionH>
                <wp:positionV relativeFrom="paragraph">
                  <wp:posOffset>2081092</wp:posOffset>
                </wp:positionV>
                <wp:extent cx="901020" cy="412481"/>
                <wp:effectExtent l="12700" t="25400" r="13970" b="19685"/>
                <wp:wrapNone/>
                <wp:docPr id="629875858" name="Straight Arrow Connector 131"/>
                <wp:cNvGraphicFramePr/>
                <a:graphic xmlns:a="http://schemas.openxmlformats.org/drawingml/2006/main">
                  <a:graphicData uri="http://schemas.microsoft.com/office/word/2010/wordprocessingShape">
                    <wps:wsp>
                      <wps:cNvCnPr/>
                      <wps:spPr>
                        <a:xfrm flipH="1" flipV="1">
                          <a:off x="0" y="0"/>
                          <a:ext cx="901020" cy="4124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C755F" id="Straight Arrow Connector 131" o:spid="_x0000_s1026" type="#_x0000_t32" style="position:absolute;margin-left:292.55pt;margin-top:163.85pt;width:70.95pt;height:32.5pt;flip:x y;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" strokecolor="black [3200]" strokeweight=".5pt">
                <v:stroke endarrow="block" joinstyle="miter"/>
              </v:shape>
            </w:pict>
          </mc:Fallback>
        </mc:AlternateContent>
      </w:r>
      <w:r w:rsidR="005B785C">
        <w:rPr>
          <w:noProof/>
        </w:rPr>
        <w:drawing>
          <wp:inline distT="0" distB="0" distL="0" distR="0" wp14:anchorId="6C13C039" wp14:editId="4CC237F4">
            <wp:extent cx="4277045" cy="5653825"/>
            <wp:effectExtent l="0" t="0" r="3175" b="0"/>
            <wp:docPr id="647753371" name="Picture 130"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1531" name="Picture 118" descr="A screenshot of a menu&#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368870" cy="5775208"/>
                    </a:xfrm>
                    <a:prstGeom prst="rect">
                      <a:avLst/>
                    </a:prstGeom>
                  </pic:spPr>
                </pic:pic>
              </a:graphicData>
            </a:graphic>
          </wp:inline>
        </w:drawing>
      </w:r>
    </w:p>
    <w:p w14:paraId="114B6B06" w14:textId="77777777" w:rsidR="00240BF6" w:rsidRPr="005B785C" w:rsidRDefault="00240BF6" w:rsidP="005B785C"/>
    <w:p w14:paraId="50259A10" w14:textId="5FF10EC6" w:rsidR="005E243A" w:rsidRDefault="005E243A" w:rsidP="005E243A">
      <w:pPr>
        <w:tabs>
          <w:tab w:val="left" w:pos="3944"/>
        </w:tabs>
      </w:pPr>
      <w:r>
        <w:tab/>
      </w:r>
    </w:p>
    <w:p w14:paraId="07A9BE18" w14:textId="77777777" w:rsidR="005E243A" w:rsidRDefault="005E243A" w:rsidP="005E243A">
      <w:pPr>
        <w:tabs>
          <w:tab w:val="left" w:pos="3944"/>
        </w:tabs>
      </w:pPr>
    </w:p>
    <w:p w14:paraId="7418EB38" w14:textId="77777777" w:rsidR="005E243A" w:rsidRDefault="005E243A" w:rsidP="005E243A">
      <w:pPr>
        <w:tabs>
          <w:tab w:val="left" w:pos="3944"/>
        </w:tabs>
      </w:pPr>
    </w:p>
    <w:p w14:paraId="7FF14D7C" w14:textId="77777777" w:rsidR="005E243A" w:rsidRDefault="005E243A" w:rsidP="005E243A">
      <w:pPr>
        <w:tabs>
          <w:tab w:val="left" w:pos="3944"/>
        </w:tabs>
      </w:pPr>
    </w:p>
    <w:p w14:paraId="347D2DAB" w14:textId="77777777" w:rsidR="005E243A" w:rsidRDefault="005E243A" w:rsidP="005E243A">
      <w:pPr>
        <w:tabs>
          <w:tab w:val="left" w:pos="3944"/>
        </w:tabs>
      </w:pPr>
    </w:p>
    <w:p w14:paraId="605867E9" w14:textId="77777777" w:rsidR="005E243A" w:rsidRDefault="005E243A" w:rsidP="005E243A">
      <w:pPr>
        <w:tabs>
          <w:tab w:val="left" w:pos="3944"/>
        </w:tabs>
      </w:pPr>
    </w:p>
    <w:p w14:paraId="6261B76D" w14:textId="54B6EB6B" w:rsidR="005E243A" w:rsidRDefault="005E243A" w:rsidP="005E243A">
      <w:pPr>
        <w:tabs>
          <w:tab w:val="left" w:pos="3944"/>
        </w:tabs>
      </w:pPr>
    </w:p>
    <w:p w14:paraId="490DE7AB" w14:textId="35A18617" w:rsidR="005E243A" w:rsidRDefault="00135B30" w:rsidP="0037585C">
      <w:r>
        <w:rPr>
          <w:noProof/>
        </w:rPr>
        <mc:AlternateContent>
          <mc:Choice Requires="wps">
            <w:drawing>
              <wp:anchor distT="0" distB="0" distL="114300" distR="114300" simplePos="0" relativeHeight="251658347" behindDoc="0" locked="0" layoutInCell="1" allowOverlap="1" wp14:anchorId="0BA66911" wp14:editId="3104C053">
                <wp:simplePos x="0" y="0"/>
                <wp:positionH relativeFrom="column">
                  <wp:posOffset>354787</wp:posOffset>
                </wp:positionH>
                <wp:positionV relativeFrom="paragraph">
                  <wp:posOffset>186741</wp:posOffset>
                </wp:positionV>
                <wp:extent cx="4484218" cy="723900"/>
                <wp:effectExtent l="0" t="0" r="12065" b="19050"/>
                <wp:wrapNone/>
                <wp:docPr id="1" name="Text Box 1"/>
                <wp:cNvGraphicFramePr/>
                <a:graphic xmlns:a="http://schemas.openxmlformats.org/drawingml/2006/main">
                  <a:graphicData uri="http://schemas.microsoft.com/office/word/2010/wordprocessingShape">
                    <wps:wsp>
                      <wps:cNvSpPr txBox="1"/>
                      <wps:spPr>
                        <a:xfrm>
                          <a:off x="0" y="0"/>
                          <a:ext cx="4484218" cy="723900"/>
                        </a:xfrm>
                        <a:prstGeom prst="rect">
                          <a:avLst/>
                        </a:prstGeom>
                        <a:solidFill>
                          <a:schemeClr val="lt1"/>
                        </a:solidFill>
                        <a:ln w="6350">
                          <a:solidFill>
                            <a:prstClr val="black"/>
                          </a:solidFill>
                        </a:ln>
                      </wps:spPr>
                      <wps:txbx>
                        <w:txbxContent>
                          <w:p w14:paraId="4A027425" w14:textId="7225B8EA" w:rsidR="00357D61" w:rsidRPr="003742EE" w:rsidRDefault="00357D61">
                            <w:pPr>
                              <w:rPr>
                                <w:sz w:val="32"/>
                                <w:szCs w:val="32"/>
                              </w:rPr>
                            </w:pPr>
                            <w:r w:rsidRPr="003742EE">
                              <w:rPr>
                                <w:sz w:val="32"/>
                                <w:szCs w:val="32"/>
                              </w:rPr>
                              <w:t xml:space="preserve">Same Function with </w:t>
                            </w:r>
                            <w:r w:rsidR="00387CC6" w:rsidRPr="003742EE">
                              <w:rPr>
                                <w:sz w:val="32"/>
                                <w:szCs w:val="32"/>
                              </w:rPr>
                              <w:t>customer form</w:t>
                            </w:r>
                            <w:r w:rsidRPr="003742EE">
                              <w:rP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A66911" id="Text Box 1" o:spid="_x0000_s1102" type="#_x0000_t202" style="position:absolute;margin-left:27.95pt;margin-top:14.7pt;width:353.1pt;height:57pt;z-index:2516583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" fillcolor="white [3201]" strokeweight=".5pt">
                <v:textbox>
                  <w:txbxContent>
                    <w:p w14:paraId="4A027425" w14:textId="7225B8EA" w:rsidR="00357D61" w:rsidRPr="003742EE" w:rsidRDefault="00357D61">
                      <w:pPr>
                        <w:rPr>
                          <w:sz w:val="32"/>
                          <w:szCs w:val="32"/>
                        </w:rPr>
                      </w:pPr>
                      <w:r w:rsidRPr="003742EE">
                        <w:rPr>
                          <w:sz w:val="32"/>
                          <w:szCs w:val="32"/>
                        </w:rPr>
                        <w:t xml:space="preserve">Same Function with </w:t>
                      </w:r>
                      <w:r w:rsidR="00387CC6" w:rsidRPr="003742EE">
                        <w:rPr>
                          <w:sz w:val="32"/>
                          <w:szCs w:val="32"/>
                        </w:rPr>
                        <w:t>customer form</w:t>
                      </w:r>
                      <w:r w:rsidRPr="003742EE">
                        <w:rPr>
                          <w:sz w:val="32"/>
                          <w:szCs w:val="32"/>
                        </w:rPr>
                        <w:t xml:space="preserve"> .</w:t>
                      </w:r>
                    </w:p>
                  </w:txbxContent>
                </v:textbox>
              </v:shape>
            </w:pict>
          </mc:Fallback>
        </mc:AlternateContent>
      </w:r>
    </w:p>
    <w:p w14:paraId="26240837" w14:textId="0D647ED6" w:rsidR="005E243A" w:rsidRDefault="005E243A" w:rsidP="0037585C"/>
    <w:p w14:paraId="1BC7CF80" w14:textId="10A1F7BA" w:rsidR="005E243A" w:rsidRDefault="00135B30" w:rsidP="0037585C">
      <w:r>
        <w:rPr>
          <w:noProof/>
        </w:rPr>
        <mc:AlternateContent>
          <mc:Choice Requires="wps">
            <w:drawing>
              <wp:anchor distT="0" distB="0" distL="114300" distR="114300" simplePos="0" relativeHeight="251658351" behindDoc="0" locked="0" layoutInCell="1" allowOverlap="1" wp14:anchorId="37A9AD51" wp14:editId="0D2A7A66">
                <wp:simplePos x="0" y="0"/>
                <wp:positionH relativeFrom="column">
                  <wp:posOffset>2619375</wp:posOffset>
                </wp:positionH>
                <wp:positionV relativeFrom="paragraph">
                  <wp:posOffset>298450</wp:posOffset>
                </wp:positionV>
                <wp:extent cx="171450" cy="476250"/>
                <wp:effectExtent l="38100" t="0" r="19050" b="57150"/>
                <wp:wrapNone/>
                <wp:docPr id="5" name="Straight Arrow Connector 5"/>
                <wp:cNvGraphicFramePr/>
                <a:graphic xmlns:a="http://schemas.openxmlformats.org/drawingml/2006/main">
                  <a:graphicData uri="http://schemas.microsoft.com/office/word/2010/wordprocessingShape">
                    <wps:wsp>
                      <wps:cNvCnPr/>
                      <wps:spPr>
                        <a:xfrm flipH="1">
                          <a:off x="0" y="0"/>
                          <a:ext cx="1714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AD39E6" id="Straight Arrow Connector 5" o:spid="_x0000_s1026" type="#_x0000_t32" style="position:absolute;margin-left:206.25pt;margin-top:23.5pt;width:13.5pt;height:37.5pt;flip:x;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" strokecolor="black [3200]" strokeweight=".5pt">
                <v:stroke endarrow="block" joinstyle="miter"/>
              </v:shape>
            </w:pict>
          </mc:Fallback>
        </mc:AlternateContent>
      </w:r>
    </w:p>
    <w:p w14:paraId="210260D3" w14:textId="30A9461B" w:rsidR="005E243A" w:rsidRDefault="00135B30" w:rsidP="0037585C">
      <w:r>
        <w:rPr>
          <w:noProof/>
        </w:rPr>
        <mc:AlternateContent>
          <mc:Choice Requires="wps">
            <w:drawing>
              <wp:anchor distT="0" distB="0" distL="114300" distR="114300" simplePos="0" relativeHeight="251658353" behindDoc="0" locked="0" layoutInCell="1" allowOverlap="1" wp14:anchorId="17101917" wp14:editId="1EF9E3AF">
                <wp:simplePos x="0" y="0"/>
                <wp:positionH relativeFrom="column">
                  <wp:posOffset>3467100</wp:posOffset>
                </wp:positionH>
                <wp:positionV relativeFrom="paragraph">
                  <wp:posOffset>65405</wp:posOffset>
                </wp:positionV>
                <wp:extent cx="523875" cy="342900"/>
                <wp:effectExtent l="38100" t="0" r="28575" b="57150"/>
                <wp:wrapNone/>
                <wp:docPr id="7" name="Straight Arrow Connector 7"/>
                <wp:cNvGraphicFramePr/>
                <a:graphic xmlns:a="http://schemas.openxmlformats.org/drawingml/2006/main">
                  <a:graphicData uri="http://schemas.microsoft.com/office/word/2010/wordprocessingShape">
                    <wps:wsp>
                      <wps:cNvCnPr/>
                      <wps:spPr>
                        <a:xfrm flipH="1">
                          <a:off x="0" y="0"/>
                          <a:ext cx="523875"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D9FCE7" id="Straight Arrow Connector 7" o:spid="_x0000_s1026" type="#_x0000_t32" style="position:absolute;margin-left:273pt;margin-top:5.15pt;width:41.25pt;height:27pt;flip:x;z-index:25165835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" strokecolor="black [3200]" strokeweight=".5pt">
                <v:stroke endarrow="block" joinstyle="miter"/>
              </v:shape>
            </w:pict>
          </mc:Fallback>
        </mc:AlternateContent>
      </w:r>
      <w:r>
        <w:rPr>
          <w:noProof/>
        </w:rPr>
        <mc:AlternateContent>
          <mc:Choice Requires="wps">
            <w:drawing>
              <wp:anchor distT="0" distB="0" distL="114300" distR="114300" simplePos="0" relativeHeight="251658352" behindDoc="0" locked="0" layoutInCell="1" allowOverlap="1" wp14:anchorId="1E955CFA" wp14:editId="26147445">
                <wp:simplePos x="0" y="0"/>
                <wp:positionH relativeFrom="column">
                  <wp:posOffset>3019425</wp:posOffset>
                </wp:positionH>
                <wp:positionV relativeFrom="paragraph">
                  <wp:posOffset>74930</wp:posOffset>
                </wp:positionV>
                <wp:extent cx="323850" cy="390525"/>
                <wp:effectExtent l="38100" t="0" r="19050" b="47625"/>
                <wp:wrapNone/>
                <wp:docPr id="6" name="Straight Arrow Connector 6"/>
                <wp:cNvGraphicFramePr/>
                <a:graphic xmlns:a="http://schemas.openxmlformats.org/drawingml/2006/main">
                  <a:graphicData uri="http://schemas.microsoft.com/office/word/2010/wordprocessingShape">
                    <wps:wsp>
                      <wps:cNvCnPr/>
                      <wps:spPr>
                        <a:xfrm flipH="1">
                          <a:off x="0" y="0"/>
                          <a:ext cx="32385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79C4B7" id="Straight Arrow Connector 6" o:spid="_x0000_s1026" type="#_x0000_t32" style="position:absolute;margin-left:237.75pt;margin-top:5.9pt;width:25.5pt;height:30.75pt;flip:x;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" strokecolor="black [3200]" strokeweight=".5pt">
                <v:stroke endarrow="block" joinstyle="miter"/>
              </v:shape>
            </w:pict>
          </mc:Fallback>
        </mc:AlternateContent>
      </w:r>
      <w:r>
        <w:rPr>
          <w:noProof/>
        </w:rPr>
        <mc:AlternateContent>
          <mc:Choice Requires="wps">
            <w:drawing>
              <wp:anchor distT="0" distB="0" distL="114300" distR="114300" simplePos="0" relativeHeight="251658350" behindDoc="0" locked="0" layoutInCell="1" allowOverlap="1" wp14:anchorId="28AC97C7" wp14:editId="266362A9">
                <wp:simplePos x="0" y="0"/>
                <wp:positionH relativeFrom="column">
                  <wp:posOffset>1847850</wp:posOffset>
                </wp:positionH>
                <wp:positionV relativeFrom="paragraph">
                  <wp:posOffset>17780</wp:posOffset>
                </wp:positionV>
                <wp:extent cx="247650" cy="438150"/>
                <wp:effectExtent l="38100" t="0" r="19050" b="57150"/>
                <wp:wrapNone/>
                <wp:docPr id="4" name="Straight Arrow Connector 4"/>
                <wp:cNvGraphicFramePr/>
                <a:graphic xmlns:a="http://schemas.openxmlformats.org/drawingml/2006/main">
                  <a:graphicData uri="http://schemas.microsoft.com/office/word/2010/wordprocessingShape">
                    <wps:wsp>
                      <wps:cNvCnPr/>
                      <wps:spPr>
                        <a:xfrm flipH="1">
                          <a:off x="0" y="0"/>
                          <a:ext cx="24765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D75F83" id="Straight Arrow Connector 4" o:spid="_x0000_s1026" type="#_x0000_t32" style="position:absolute;margin-left:145.5pt;margin-top:1.4pt;width:19.5pt;height:34.5pt;flip:x;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" strokecolor="black [3200]" strokeweight=".5pt">
                <v:stroke endarrow="block" joinstyle="miter"/>
              </v:shape>
            </w:pict>
          </mc:Fallback>
        </mc:AlternateContent>
      </w:r>
      <w:r>
        <w:rPr>
          <w:noProof/>
        </w:rPr>
        <mc:AlternateContent>
          <mc:Choice Requires="wps">
            <w:drawing>
              <wp:anchor distT="0" distB="0" distL="114300" distR="114300" simplePos="0" relativeHeight="251658349" behindDoc="0" locked="0" layoutInCell="1" allowOverlap="1" wp14:anchorId="31B3A8CC" wp14:editId="7F347537">
                <wp:simplePos x="0" y="0"/>
                <wp:positionH relativeFrom="column">
                  <wp:posOffset>828675</wp:posOffset>
                </wp:positionH>
                <wp:positionV relativeFrom="paragraph">
                  <wp:posOffset>8255</wp:posOffset>
                </wp:positionV>
                <wp:extent cx="381000" cy="619125"/>
                <wp:effectExtent l="38100" t="0" r="19050" b="47625"/>
                <wp:wrapNone/>
                <wp:docPr id="3" name="Straight Arrow Connector 3"/>
                <wp:cNvGraphicFramePr/>
                <a:graphic xmlns:a="http://schemas.openxmlformats.org/drawingml/2006/main">
                  <a:graphicData uri="http://schemas.microsoft.com/office/word/2010/wordprocessingShape">
                    <wps:wsp>
                      <wps:cNvCnPr/>
                      <wps:spPr>
                        <a:xfrm flipH="1">
                          <a:off x="0" y="0"/>
                          <a:ext cx="381000" cy="619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978F81" id="Straight Arrow Connector 3" o:spid="_x0000_s1026" type="#_x0000_t32" style="position:absolute;margin-left:65.25pt;margin-top:.65pt;width:30pt;height:48.75pt;flip:x;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" strokecolor="black [3200]" strokeweight=".5pt">
                <v:stroke endarrow="block" joinstyle="miter"/>
              </v:shape>
            </w:pict>
          </mc:Fallback>
        </mc:AlternateContent>
      </w:r>
      <w:r>
        <w:rPr>
          <w:noProof/>
        </w:rPr>
        <mc:AlternateContent>
          <mc:Choice Requires="wps">
            <w:drawing>
              <wp:anchor distT="0" distB="0" distL="114300" distR="114300" simplePos="0" relativeHeight="251658348" behindDoc="0" locked="0" layoutInCell="1" allowOverlap="1" wp14:anchorId="68257480" wp14:editId="44D1C93E">
                <wp:simplePos x="0" y="0"/>
                <wp:positionH relativeFrom="column">
                  <wp:posOffset>247650</wp:posOffset>
                </wp:positionH>
                <wp:positionV relativeFrom="paragraph">
                  <wp:posOffset>46355</wp:posOffset>
                </wp:positionV>
                <wp:extent cx="171450" cy="895350"/>
                <wp:effectExtent l="57150" t="0" r="19050" b="57150"/>
                <wp:wrapNone/>
                <wp:docPr id="2" name="Straight Arrow Connector 2"/>
                <wp:cNvGraphicFramePr/>
                <a:graphic xmlns:a="http://schemas.openxmlformats.org/drawingml/2006/main">
                  <a:graphicData uri="http://schemas.microsoft.com/office/word/2010/wordprocessingShape">
                    <wps:wsp>
                      <wps:cNvCnPr/>
                      <wps:spPr>
                        <a:xfrm flipH="1">
                          <a:off x="0" y="0"/>
                          <a:ext cx="171450" cy="895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D378DE" id="Straight Arrow Connector 2" o:spid="_x0000_s1026" type="#_x0000_t32" style="position:absolute;margin-left:19.5pt;margin-top:3.65pt;width:13.5pt;height:70.5pt;flip:x;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" strokecolor="black [3200]" strokeweight=".5pt">
                <v:stroke endarrow="block" joinstyle="miter"/>
              </v:shape>
            </w:pict>
          </mc:Fallback>
        </mc:AlternateContent>
      </w:r>
    </w:p>
    <w:p w14:paraId="1355DC4C" w14:textId="33D7348D" w:rsidR="005E243A" w:rsidRDefault="00135B30" w:rsidP="0037585C">
      <w:r>
        <w:rPr>
          <w:noProof/>
        </w:rPr>
        <mc:AlternateContent>
          <mc:Choice Requires="wps">
            <w:drawing>
              <wp:anchor distT="0" distB="0" distL="114300" distR="114300" simplePos="0" relativeHeight="251658356" behindDoc="0" locked="0" layoutInCell="1" allowOverlap="1" wp14:anchorId="0CD2F0AD" wp14:editId="10637449">
                <wp:simplePos x="0" y="0"/>
                <wp:positionH relativeFrom="column">
                  <wp:posOffset>4143375</wp:posOffset>
                </wp:positionH>
                <wp:positionV relativeFrom="paragraph">
                  <wp:posOffset>11430</wp:posOffset>
                </wp:positionV>
                <wp:extent cx="2114550" cy="43815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2114550" cy="438150"/>
                        </a:xfrm>
                        <a:prstGeom prst="rect">
                          <a:avLst/>
                        </a:prstGeom>
                        <a:solidFill>
                          <a:schemeClr val="lt1"/>
                        </a:solidFill>
                        <a:ln w="6350">
                          <a:solidFill>
                            <a:prstClr val="black"/>
                          </a:solidFill>
                        </a:ln>
                      </wps:spPr>
                      <wps:txbx>
                        <w:txbxContent>
                          <w:p w14:paraId="6E2EB501" w14:textId="0BAAB2F6" w:rsidR="00357D61" w:rsidRDefault="00357D61">
                            <w:r>
                              <w:t xml:space="preserve">Using function to show the Total </w:t>
                            </w:r>
                            <w:r w:rsidR="00036445">
                              <w:t>.</w:t>
                            </w:r>
                            <w:r>
                              <w:t>using =”$”&amp; to show 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D2F0AD" id="Text Box 10" o:spid="_x0000_s1103" type="#_x0000_t202" style="position:absolute;margin-left:326.25pt;margin-top:.9pt;width:166.5pt;height:34.5pt;z-index:2516583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" fillcolor="white [3201]" strokeweight=".5pt">
                <v:textbox>
                  <w:txbxContent>
                    <w:p w14:paraId="6E2EB501" w14:textId="0BAAB2F6" w:rsidR="00357D61" w:rsidRDefault="00357D61">
                      <w:r>
                        <w:t xml:space="preserve">Using function to show the Total </w:t>
                      </w:r>
                      <w:r w:rsidR="00036445">
                        <w:t>.</w:t>
                      </w:r>
                      <w:r>
                        <w:t>using =”$”&amp; to show a $.</w:t>
                      </w:r>
                    </w:p>
                  </w:txbxContent>
                </v:textbox>
              </v:shape>
            </w:pict>
          </mc:Fallback>
        </mc:AlternateContent>
      </w:r>
      <w:r>
        <w:rPr>
          <w:noProof/>
        </w:rPr>
        <mc:AlternateContent>
          <mc:Choice Requires="wps">
            <w:drawing>
              <wp:anchor distT="0" distB="0" distL="114300" distR="114300" simplePos="0" relativeHeight="251658355" behindDoc="0" locked="0" layoutInCell="1" allowOverlap="1" wp14:anchorId="44FC7D62" wp14:editId="380E1E65">
                <wp:simplePos x="0" y="0"/>
                <wp:positionH relativeFrom="column">
                  <wp:posOffset>3209925</wp:posOffset>
                </wp:positionH>
                <wp:positionV relativeFrom="paragraph">
                  <wp:posOffset>298450</wp:posOffset>
                </wp:positionV>
                <wp:extent cx="885825" cy="47625"/>
                <wp:effectExtent l="38100" t="38100" r="28575" b="85725"/>
                <wp:wrapNone/>
                <wp:docPr id="9" name="Straight Arrow Connector 9"/>
                <wp:cNvGraphicFramePr/>
                <a:graphic xmlns:a="http://schemas.openxmlformats.org/drawingml/2006/main">
                  <a:graphicData uri="http://schemas.microsoft.com/office/word/2010/wordprocessingShape">
                    <wps:wsp>
                      <wps:cNvCnPr/>
                      <wps:spPr>
                        <a:xfrm flipH="1">
                          <a:off x="0" y="0"/>
                          <a:ext cx="885825" cy="4762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128079D2" id="Straight Arrow Connector 9" o:spid="_x0000_s1026" type="#_x0000_t32" style="position:absolute;margin-left:252.75pt;margin-top:23.5pt;width:69.75pt;height:3.75pt;flip:x;z-index:2516583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" strokecolor="#70ad47 [3209]" strokeweight=".5pt">
                <v:stroke endarrow="block" joinstyle="miter"/>
              </v:shape>
            </w:pict>
          </mc:Fallback>
        </mc:AlternateContent>
      </w:r>
      <w:r>
        <w:rPr>
          <w:noProof/>
        </w:rPr>
        <mc:AlternateContent>
          <mc:Choice Requires="wps">
            <w:drawing>
              <wp:anchor distT="0" distB="0" distL="114300" distR="114300" simplePos="0" relativeHeight="251658354" behindDoc="0" locked="0" layoutInCell="1" allowOverlap="1" wp14:anchorId="688C10AD" wp14:editId="3A39EA22">
                <wp:simplePos x="0" y="0"/>
                <wp:positionH relativeFrom="column">
                  <wp:posOffset>1933575</wp:posOffset>
                </wp:positionH>
                <wp:positionV relativeFrom="paragraph">
                  <wp:posOffset>165100</wp:posOffset>
                </wp:positionV>
                <wp:extent cx="2200275" cy="142875"/>
                <wp:effectExtent l="38100" t="0" r="28575" b="85725"/>
                <wp:wrapNone/>
                <wp:docPr id="8" name="Straight Arrow Connector 8"/>
                <wp:cNvGraphicFramePr/>
                <a:graphic xmlns:a="http://schemas.openxmlformats.org/drawingml/2006/main">
                  <a:graphicData uri="http://schemas.microsoft.com/office/word/2010/wordprocessingShape">
                    <wps:wsp>
                      <wps:cNvCnPr/>
                      <wps:spPr>
                        <a:xfrm flipH="1">
                          <a:off x="0" y="0"/>
                          <a:ext cx="2200275" cy="14287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30FC54CE" id="Straight Arrow Connector 8" o:spid="_x0000_s1026" type="#_x0000_t32" style="position:absolute;margin-left:152.25pt;margin-top:13pt;width:173.25pt;height:11.25pt;flip:x;z-index:2516583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" strokecolor="#70ad47 [3209]" strokeweight=".5pt">
                <v:stroke endarrow="block" joinstyle="miter"/>
              </v:shape>
            </w:pict>
          </mc:Fallback>
        </mc:AlternateContent>
      </w:r>
      <w:r w:rsidR="005E243A">
        <w:rPr>
          <w:noProof/>
        </w:rPr>
        <w:drawing>
          <wp:inline distT="0" distB="0" distL="0" distR="0" wp14:anchorId="6207CC7A" wp14:editId="0B0AAA82">
            <wp:extent cx="6645910" cy="3937000"/>
            <wp:effectExtent l="0" t="0" r="0" b="0"/>
            <wp:docPr id="1077227662"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86977" name="Picture 119" descr="A screen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645910" cy="3937000"/>
                    </a:xfrm>
                    <a:prstGeom prst="rect">
                      <a:avLst/>
                    </a:prstGeom>
                  </pic:spPr>
                </pic:pic>
              </a:graphicData>
            </a:graphic>
          </wp:inline>
        </w:drawing>
      </w:r>
    </w:p>
    <w:p w14:paraId="7C5C1D99" w14:textId="52A19C5C" w:rsidR="00135B30" w:rsidRDefault="00135B30" w:rsidP="0037585C"/>
    <w:p w14:paraId="1CF84EAA" w14:textId="77777777" w:rsidR="00135B30" w:rsidRDefault="00135B30" w:rsidP="0037585C"/>
    <w:p w14:paraId="0E9651E8" w14:textId="361E7DAE" w:rsidR="005D1901" w:rsidRDefault="00357D61" w:rsidP="0037585C">
      <w:r>
        <w:rPr>
          <w:noProof/>
        </w:rPr>
        <w:lastRenderedPageBreak/>
        <mc:AlternateContent>
          <mc:Choice Requires="wps">
            <w:drawing>
              <wp:anchor distT="0" distB="0" distL="114300" distR="114300" simplePos="0" relativeHeight="251658364" behindDoc="0" locked="0" layoutInCell="1" allowOverlap="1" wp14:anchorId="4AC85573" wp14:editId="59DB61D5">
                <wp:simplePos x="0" y="0"/>
                <wp:positionH relativeFrom="column">
                  <wp:posOffset>4348886</wp:posOffset>
                </wp:positionH>
                <wp:positionV relativeFrom="paragraph">
                  <wp:posOffset>4297553</wp:posOffset>
                </wp:positionV>
                <wp:extent cx="2004365" cy="702259"/>
                <wp:effectExtent l="0" t="0" r="15240" b="22225"/>
                <wp:wrapNone/>
                <wp:docPr id="20" name="Text Box 20"/>
                <wp:cNvGraphicFramePr/>
                <a:graphic xmlns:a="http://schemas.openxmlformats.org/drawingml/2006/main">
                  <a:graphicData uri="http://schemas.microsoft.com/office/word/2010/wordprocessingShape">
                    <wps:wsp>
                      <wps:cNvSpPr txBox="1"/>
                      <wps:spPr>
                        <a:xfrm>
                          <a:off x="0" y="0"/>
                          <a:ext cx="2004365" cy="702259"/>
                        </a:xfrm>
                        <a:prstGeom prst="rect">
                          <a:avLst/>
                        </a:prstGeom>
                        <a:solidFill>
                          <a:schemeClr val="lt1"/>
                        </a:solidFill>
                        <a:ln w="6350">
                          <a:solidFill>
                            <a:prstClr val="black"/>
                          </a:solidFill>
                        </a:ln>
                      </wps:spPr>
                      <wps:txbx>
                        <w:txbxContent>
                          <w:p w14:paraId="126AEC03" w14:textId="70DFA54C" w:rsidR="00357D61" w:rsidRDefault="00357D61">
                            <w:r>
                              <w:t>A form that can add the order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C85573" id="Text Box 20" o:spid="_x0000_s1104" type="#_x0000_t202" style="position:absolute;margin-left:342.45pt;margin-top:338.4pt;width:157.8pt;height:55.3pt;z-index:2516583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" fillcolor="white [3201]" strokeweight=".5pt">
                <v:textbox>
                  <w:txbxContent>
                    <w:p w14:paraId="126AEC03" w14:textId="70DFA54C" w:rsidR="00357D61" w:rsidRDefault="00357D61">
                      <w:r>
                        <w:t>A form that can add the order data</w:t>
                      </w:r>
                    </w:p>
                  </w:txbxContent>
                </v:textbox>
              </v:shape>
            </w:pict>
          </mc:Fallback>
        </mc:AlternateContent>
      </w:r>
      <w:r>
        <w:rPr>
          <w:noProof/>
        </w:rPr>
        <mc:AlternateContent>
          <mc:Choice Requires="wps">
            <w:drawing>
              <wp:anchor distT="0" distB="0" distL="114300" distR="114300" simplePos="0" relativeHeight="251658363" behindDoc="0" locked="0" layoutInCell="1" allowOverlap="1" wp14:anchorId="2E9CA539" wp14:editId="10F18F5B">
                <wp:simplePos x="0" y="0"/>
                <wp:positionH relativeFrom="column">
                  <wp:posOffset>3770986</wp:posOffset>
                </wp:positionH>
                <wp:positionV relativeFrom="paragraph">
                  <wp:posOffset>2958871</wp:posOffset>
                </wp:positionV>
                <wp:extent cx="431596" cy="3087015"/>
                <wp:effectExtent l="0" t="0" r="45085" b="18415"/>
                <wp:wrapNone/>
                <wp:docPr id="19" name="Right Brace 19"/>
                <wp:cNvGraphicFramePr/>
                <a:graphic xmlns:a="http://schemas.openxmlformats.org/drawingml/2006/main">
                  <a:graphicData uri="http://schemas.microsoft.com/office/word/2010/wordprocessingShape">
                    <wps:wsp>
                      <wps:cNvSpPr/>
                      <wps:spPr>
                        <a:xfrm>
                          <a:off x="0" y="0"/>
                          <a:ext cx="431596" cy="308701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1E2D5" id="Right Brace 19" o:spid="_x0000_s1026" type="#_x0000_t88" style="position:absolute;margin-left:296.95pt;margin-top:233pt;width:34pt;height:243.05pt;z-index:2516583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" adj="252" strokecolor="black [3200]" strokeweight=".5pt">
                <v:stroke joinstyle="miter"/>
              </v:shape>
            </w:pict>
          </mc:Fallback>
        </mc:AlternateContent>
      </w:r>
      <w:r>
        <w:rPr>
          <w:noProof/>
        </w:rPr>
        <mc:AlternateContent>
          <mc:Choice Requires="wps">
            <w:drawing>
              <wp:anchor distT="0" distB="0" distL="114300" distR="114300" simplePos="0" relativeHeight="251658362" behindDoc="0" locked="0" layoutInCell="1" allowOverlap="1" wp14:anchorId="7ED59121" wp14:editId="02BA817C">
                <wp:simplePos x="0" y="0"/>
                <wp:positionH relativeFrom="column">
                  <wp:posOffset>4129430</wp:posOffset>
                </wp:positionH>
                <wp:positionV relativeFrom="paragraph">
                  <wp:posOffset>1269060</wp:posOffset>
                </wp:positionV>
                <wp:extent cx="2143354" cy="665683"/>
                <wp:effectExtent l="0" t="0" r="28575" b="20320"/>
                <wp:wrapNone/>
                <wp:docPr id="18" name="Text Box 18"/>
                <wp:cNvGraphicFramePr/>
                <a:graphic xmlns:a="http://schemas.openxmlformats.org/drawingml/2006/main">
                  <a:graphicData uri="http://schemas.microsoft.com/office/word/2010/wordprocessingShape">
                    <wps:wsp>
                      <wps:cNvSpPr txBox="1"/>
                      <wps:spPr>
                        <a:xfrm>
                          <a:off x="0" y="0"/>
                          <a:ext cx="2143354" cy="665683"/>
                        </a:xfrm>
                        <a:prstGeom prst="rect">
                          <a:avLst/>
                        </a:prstGeom>
                        <a:solidFill>
                          <a:schemeClr val="lt1"/>
                        </a:solidFill>
                        <a:ln w="6350">
                          <a:solidFill>
                            <a:prstClr val="black"/>
                          </a:solidFill>
                        </a:ln>
                      </wps:spPr>
                      <wps:txbx>
                        <w:txbxContent>
                          <w:p w14:paraId="6960D274" w14:textId="38640823" w:rsidR="00357D61" w:rsidRDefault="00357D61">
                            <w:r>
                              <w:t>A form that can change and delete the order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D59121" id="Text Box 18" o:spid="_x0000_s1105" type="#_x0000_t202" style="position:absolute;margin-left:325.15pt;margin-top:99.95pt;width:168.75pt;height:52.4pt;z-index:251658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" fillcolor="white [3201]" strokeweight=".5pt">
                <v:textbox>
                  <w:txbxContent>
                    <w:p w14:paraId="6960D274" w14:textId="38640823" w:rsidR="00357D61" w:rsidRDefault="00357D61">
                      <w:r>
                        <w:t>A form that can change and delete the order data.</w:t>
                      </w:r>
                    </w:p>
                  </w:txbxContent>
                </v:textbox>
              </v:shape>
            </w:pict>
          </mc:Fallback>
        </mc:AlternateContent>
      </w:r>
      <w:r>
        <w:rPr>
          <w:noProof/>
        </w:rPr>
        <mc:AlternateContent>
          <mc:Choice Requires="wps">
            <w:drawing>
              <wp:anchor distT="0" distB="0" distL="114300" distR="114300" simplePos="0" relativeHeight="251658361" behindDoc="0" locked="0" layoutInCell="1" allowOverlap="1" wp14:anchorId="07098508" wp14:editId="7E6F6D4B">
                <wp:simplePos x="0" y="0"/>
                <wp:positionH relativeFrom="column">
                  <wp:posOffset>3719779</wp:posOffset>
                </wp:positionH>
                <wp:positionV relativeFrom="paragraph">
                  <wp:posOffset>54737</wp:posOffset>
                </wp:positionV>
                <wp:extent cx="263347" cy="2670048"/>
                <wp:effectExtent l="0" t="0" r="41910" b="16510"/>
                <wp:wrapNone/>
                <wp:docPr id="17" name="Right Brace 17"/>
                <wp:cNvGraphicFramePr/>
                <a:graphic xmlns:a="http://schemas.openxmlformats.org/drawingml/2006/main">
                  <a:graphicData uri="http://schemas.microsoft.com/office/word/2010/wordprocessingShape">
                    <wps:wsp>
                      <wps:cNvSpPr/>
                      <wps:spPr>
                        <a:xfrm>
                          <a:off x="0" y="0"/>
                          <a:ext cx="263347" cy="2670048"/>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4225D3" id="Right Brace 17" o:spid="_x0000_s1026" type="#_x0000_t88" style="position:absolute;margin-left:292.9pt;margin-top:4.3pt;width:20.75pt;height:210.25pt;z-index:2516583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" adj="178" strokecolor="black [3200]" strokeweight=".5pt">
                <v:stroke joinstyle="miter"/>
              </v:shape>
            </w:pict>
          </mc:Fallback>
        </mc:AlternateContent>
      </w:r>
      <w:r w:rsidR="002A6EA1">
        <w:rPr>
          <w:noProof/>
        </w:rPr>
        <w:drawing>
          <wp:inline distT="0" distB="0" distL="0" distR="0" wp14:anchorId="7BDB39F5" wp14:editId="2791E2FF">
            <wp:extent cx="3633849" cy="2833541"/>
            <wp:effectExtent l="0" t="0" r="0" b="0"/>
            <wp:docPr id="839638247"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5755" name="Picture 123" descr="A screenshot of a compute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86215" cy="2874374"/>
                    </a:xfrm>
                    <a:prstGeom prst="rect">
                      <a:avLst/>
                    </a:prstGeom>
                  </pic:spPr>
                </pic:pic>
              </a:graphicData>
            </a:graphic>
          </wp:inline>
        </w:drawing>
      </w:r>
      <w:r w:rsidR="005D1901">
        <w:rPr>
          <w:noProof/>
        </w:rPr>
        <w:drawing>
          <wp:inline distT="0" distB="0" distL="0" distR="0" wp14:anchorId="69289DF9" wp14:editId="1DC6FC13">
            <wp:extent cx="3648075" cy="3278599"/>
            <wp:effectExtent l="0" t="0" r="0" b="0"/>
            <wp:docPr id="1714668577"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5252" name="Picture 122" descr="A screen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62830" cy="3381732"/>
                    </a:xfrm>
                    <a:prstGeom prst="rect">
                      <a:avLst/>
                    </a:prstGeom>
                  </pic:spPr>
                </pic:pic>
              </a:graphicData>
            </a:graphic>
          </wp:inline>
        </w:drawing>
      </w:r>
    </w:p>
    <w:p w14:paraId="1E26AFED" w14:textId="4CDA96D1" w:rsidR="0088775B" w:rsidRDefault="00357D61" w:rsidP="0037585C">
      <w:r>
        <w:rPr>
          <w:noProof/>
        </w:rPr>
        <w:lastRenderedPageBreak/>
        <mc:AlternateContent>
          <mc:Choice Requires="wps">
            <w:drawing>
              <wp:anchor distT="0" distB="0" distL="114300" distR="114300" simplePos="0" relativeHeight="251658366" behindDoc="0" locked="0" layoutInCell="1" allowOverlap="1" wp14:anchorId="7A181979" wp14:editId="330E376F">
                <wp:simplePos x="0" y="0"/>
                <wp:positionH relativeFrom="column">
                  <wp:posOffset>4846320</wp:posOffset>
                </wp:positionH>
                <wp:positionV relativeFrom="paragraph">
                  <wp:posOffset>1108125</wp:posOffset>
                </wp:positionV>
                <wp:extent cx="1784909" cy="1638605"/>
                <wp:effectExtent l="0" t="0" r="25400" b="19050"/>
                <wp:wrapNone/>
                <wp:docPr id="22" name="Text Box 22"/>
                <wp:cNvGraphicFramePr/>
                <a:graphic xmlns:a="http://schemas.openxmlformats.org/drawingml/2006/main">
                  <a:graphicData uri="http://schemas.microsoft.com/office/word/2010/wordprocessingShape">
                    <wps:wsp>
                      <wps:cNvSpPr txBox="1"/>
                      <wps:spPr>
                        <a:xfrm>
                          <a:off x="0" y="0"/>
                          <a:ext cx="1784909" cy="1638605"/>
                        </a:xfrm>
                        <a:prstGeom prst="rect">
                          <a:avLst/>
                        </a:prstGeom>
                        <a:solidFill>
                          <a:schemeClr val="lt1"/>
                        </a:solidFill>
                        <a:ln w="6350">
                          <a:solidFill>
                            <a:prstClr val="black"/>
                          </a:solidFill>
                        </a:ln>
                      </wps:spPr>
                      <wps:txbx>
                        <w:txbxContent>
                          <w:p w14:paraId="60C5BF1E" w14:textId="35151FD6" w:rsidR="00357D61" w:rsidRDefault="00357D61">
                            <w:r>
                              <w:t>Empty input will show a MsgBox tell you where is empty.Empty input will show a MsgBox tell you where is empty.Empty input will show a MsgBox tell you where is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181979" id="Text Box 22" o:spid="_x0000_s1106" type="#_x0000_t202" style="position:absolute;margin-left:381.6pt;margin-top:87.25pt;width:140.55pt;height:129pt;z-index:25165836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" fillcolor="white [3201]" strokeweight=".5pt">
                <v:textbox>
                  <w:txbxContent>
                    <w:p w14:paraId="60C5BF1E" w14:textId="35151FD6" w:rsidR="00357D61" w:rsidRDefault="00357D61">
                      <w:r>
                        <w:t>Empty input will show a MsgBox tell you where is empty.Empty input will show a MsgBox tell you where is empty.Empty input will show a MsgBox tell you where is empty.</w:t>
                      </w:r>
                    </w:p>
                  </w:txbxContent>
                </v:textbox>
              </v:shape>
            </w:pict>
          </mc:Fallback>
        </mc:AlternateContent>
      </w:r>
      <w:r>
        <w:rPr>
          <w:noProof/>
        </w:rPr>
        <mc:AlternateContent>
          <mc:Choice Requires="wps">
            <w:drawing>
              <wp:anchor distT="0" distB="0" distL="114300" distR="114300" simplePos="0" relativeHeight="251658365" behindDoc="0" locked="0" layoutInCell="1" allowOverlap="1" wp14:anchorId="0A140171" wp14:editId="1D72F6B1">
                <wp:simplePos x="0" y="0"/>
                <wp:positionH relativeFrom="column">
                  <wp:posOffset>3909974</wp:posOffset>
                </wp:positionH>
                <wp:positionV relativeFrom="paragraph">
                  <wp:posOffset>76683</wp:posOffset>
                </wp:positionV>
                <wp:extent cx="797357" cy="2640787"/>
                <wp:effectExtent l="0" t="0" r="41275" b="26670"/>
                <wp:wrapNone/>
                <wp:docPr id="21" name="Right Brace 21"/>
                <wp:cNvGraphicFramePr/>
                <a:graphic xmlns:a="http://schemas.openxmlformats.org/drawingml/2006/main">
                  <a:graphicData uri="http://schemas.microsoft.com/office/word/2010/wordprocessingShape">
                    <wps:wsp>
                      <wps:cNvSpPr/>
                      <wps:spPr>
                        <a:xfrm>
                          <a:off x="0" y="0"/>
                          <a:ext cx="797357" cy="264078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57F0E7" id="Right Brace 21" o:spid="_x0000_s1026" type="#_x0000_t88" style="position:absolute;margin-left:307.85pt;margin-top:6.05pt;width:62.8pt;height:207.95pt;z-index:2516583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" adj="543" strokecolor="black [3200]" strokeweight=".5pt">
                <v:stroke joinstyle="miter"/>
              </v:shape>
            </w:pict>
          </mc:Fallback>
        </mc:AlternateContent>
      </w:r>
      <w:r w:rsidR="0088775B">
        <w:rPr>
          <w:noProof/>
        </w:rPr>
        <w:drawing>
          <wp:inline distT="0" distB="0" distL="0" distR="0" wp14:anchorId="2C45294E" wp14:editId="0E86A93A">
            <wp:extent cx="3781425" cy="3094583"/>
            <wp:effectExtent l="0" t="0" r="0" b="0"/>
            <wp:docPr id="113052830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00028" name="Picture 121"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18546" cy="3288634"/>
                    </a:xfrm>
                    <a:prstGeom prst="rect">
                      <a:avLst/>
                    </a:prstGeom>
                  </pic:spPr>
                </pic:pic>
              </a:graphicData>
            </a:graphic>
          </wp:inline>
        </w:drawing>
      </w:r>
    </w:p>
    <w:p w14:paraId="5B16468E" w14:textId="78D8BDFE" w:rsidR="00786ABC" w:rsidRDefault="00135B30" w:rsidP="0037585C">
      <w:r>
        <w:rPr>
          <w:noProof/>
        </w:rPr>
        <mc:AlternateContent>
          <mc:Choice Requires="wps">
            <w:drawing>
              <wp:anchor distT="0" distB="0" distL="114300" distR="114300" simplePos="0" relativeHeight="251658358" behindDoc="0" locked="0" layoutInCell="1" allowOverlap="1" wp14:anchorId="568448CF" wp14:editId="0AA79F55">
                <wp:simplePos x="0" y="0"/>
                <wp:positionH relativeFrom="column">
                  <wp:posOffset>5080406</wp:posOffset>
                </wp:positionH>
                <wp:positionV relativeFrom="paragraph">
                  <wp:posOffset>1285494</wp:posOffset>
                </wp:positionV>
                <wp:extent cx="1390650" cy="1375258"/>
                <wp:effectExtent l="0" t="0" r="19050" b="15875"/>
                <wp:wrapNone/>
                <wp:docPr id="12" name="Text Box 12"/>
                <wp:cNvGraphicFramePr/>
                <a:graphic xmlns:a="http://schemas.openxmlformats.org/drawingml/2006/main">
                  <a:graphicData uri="http://schemas.microsoft.com/office/word/2010/wordprocessingShape">
                    <wps:wsp>
                      <wps:cNvSpPr txBox="1"/>
                      <wps:spPr>
                        <a:xfrm>
                          <a:off x="0" y="0"/>
                          <a:ext cx="1390650" cy="1375258"/>
                        </a:xfrm>
                        <a:prstGeom prst="rect">
                          <a:avLst/>
                        </a:prstGeom>
                        <a:solidFill>
                          <a:schemeClr val="lt1"/>
                        </a:solidFill>
                        <a:ln w="6350">
                          <a:solidFill>
                            <a:prstClr val="black"/>
                          </a:solidFill>
                        </a:ln>
                      </wps:spPr>
                      <wps:txbx>
                        <w:txbxContent>
                          <w:p w14:paraId="6F3AE2D2" w14:textId="042752B0" w:rsidR="00357D61" w:rsidRDefault="00357D61">
                            <w:r>
                              <w:t>Code for add order form.same functions with customers.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448CF" id="Text Box 12" o:spid="_x0000_s1107" type="#_x0000_t202" style="position:absolute;margin-left:400.05pt;margin-top:101.2pt;width:109.5pt;height:108.3pt;z-index:2516583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" fillcolor="white [3201]" strokeweight=".5pt">
                <v:textbox>
                  <w:txbxContent>
                    <w:p w14:paraId="6F3AE2D2" w14:textId="042752B0" w:rsidR="00357D61" w:rsidRDefault="00357D61">
                      <w:r>
                        <w:t>Code for add order form.same functions with customers.</w:t>
                      </w:r>
                    </w:p>
                  </w:txbxContent>
                </v:textbox>
              </v:shape>
            </w:pict>
          </mc:Fallback>
        </mc:AlternateContent>
      </w:r>
      <w:r>
        <w:rPr>
          <w:noProof/>
        </w:rPr>
        <mc:AlternateContent>
          <mc:Choice Requires="wps">
            <w:drawing>
              <wp:anchor distT="0" distB="0" distL="114300" distR="114300" simplePos="0" relativeHeight="251658357" behindDoc="0" locked="0" layoutInCell="1" allowOverlap="1" wp14:anchorId="7DD64A21" wp14:editId="379AB113">
                <wp:simplePos x="0" y="0"/>
                <wp:positionH relativeFrom="column">
                  <wp:posOffset>4821556</wp:posOffset>
                </wp:positionH>
                <wp:positionV relativeFrom="paragraph">
                  <wp:posOffset>34290</wp:posOffset>
                </wp:positionV>
                <wp:extent cx="45719" cy="4619625"/>
                <wp:effectExtent l="0" t="0" r="31115" b="28575"/>
                <wp:wrapNone/>
                <wp:docPr id="11" name="Right Brace 11"/>
                <wp:cNvGraphicFramePr/>
                <a:graphic xmlns:a="http://schemas.openxmlformats.org/drawingml/2006/main">
                  <a:graphicData uri="http://schemas.microsoft.com/office/word/2010/wordprocessingShape">
                    <wps:wsp>
                      <wps:cNvSpPr/>
                      <wps:spPr>
                        <a:xfrm>
                          <a:off x="0" y="0"/>
                          <a:ext cx="45719" cy="461962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5D1EC2" id="Right Brace 11" o:spid="_x0000_s1026" type="#_x0000_t88" style="position:absolute;margin-left:379.65pt;margin-top:2.7pt;width:3.6pt;height:363.75pt;z-index:2516583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" adj="18" strokecolor="black [3200]" strokeweight=".5pt">
                <v:stroke joinstyle="miter"/>
              </v:shape>
            </w:pict>
          </mc:Fallback>
        </mc:AlternateContent>
      </w:r>
      <w:r w:rsidR="005D1901">
        <w:rPr>
          <w:noProof/>
        </w:rPr>
        <w:drawing>
          <wp:inline distT="0" distB="0" distL="0" distR="0" wp14:anchorId="5EA78A83" wp14:editId="2A849330">
            <wp:extent cx="4625018" cy="4800600"/>
            <wp:effectExtent l="0" t="0" r="4445" b="0"/>
            <wp:docPr id="908444744" name="Picture 1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6941" name="Picture 124" descr="A screenshot of a computer program&#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727455" cy="4906926"/>
                    </a:xfrm>
                    <a:prstGeom prst="rect">
                      <a:avLst/>
                    </a:prstGeom>
                  </pic:spPr>
                </pic:pic>
              </a:graphicData>
            </a:graphic>
          </wp:inline>
        </w:drawing>
      </w:r>
    </w:p>
    <w:p w14:paraId="2D882549" w14:textId="63628A04" w:rsidR="009E162A" w:rsidRDefault="009E162A" w:rsidP="0037585C"/>
    <w:p w14:paraId="44B65433" w14:textId="4E55DD24" w:rsidR="00325DAB" w:rsidRDefault="00357D61" w:rsidP="0037585C">
      <w:r>
        <w:rPr>
          <w:noProof/>
        </w:rPr>
        <w:lastRenderedPageBreak/>
        <mc:AlternateContent>
          <mc:Choice Requires="wps">
            <w:drawing>
              <wp:anchor distT="0" distB="0" distL="114300" distR="114300" simplePos="0" relativeHeight="251658359" behindDoc="0" locked="0" layoutInCell="1" allowOverlap="1" wp14:anchorId="0C83D08F" wp14:editId="114887FC">
                <wp:simplePos x="0" y="0"/>
                <wp:positionH relativeFrom="column">
                  <wp:posOffset>4114774</wp:posOffset>
                </wp:positionH>
                <wp:positionV relativeFrom="paragraph">
                  <wp:posOffset>-172085</wp:posOffset>
                </wp:positionV>
                <wp:extent cx="330378" cy="7739481"/>
                <wp:effectExtent l="0" t="0" r="31750" b="13970"/>
                <wp:wrapNone/>
                <wp:docPr id="14" name="Right Brace 14"/>
                <wp:cNvGraphicFramePr/>
                <a:graphic xmlns:a="http://schemas.openxmlformats.org/drawingml/2006/main">
                  <a:graphicData uri="http://schemas.microsoft.com/office/word/2010/wordprocessingShape">
                    <wps:wsp>
                      <wps:cNvSpPr/>
                      <wps:spPr>
                        <a:xfrm>
                          <a:off x="0" y="0"/>
                          <a:ext cx="330378" cy="7739481"/>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D24BD" id="Right Brace 14" o:spid="_x0000_s1026" type="#_x0000_t88" style="position:absolute;margin-left:324pt;margin-top:-13.55pt;width:26pt;height:609.4pt;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" adj="77" strokecolor="black [3200]" strokeweight=".5pt">
                <v:stroke joinstyle="miter"/>
              </v:shape>
            </w:pict>
          </mc:Fallback>
        </mc:AlternateContent>
      </w:r>
    </w:p>
    <w:p w14:paraId="71299226" w14:textId="2DFDB2F5" w:rsidR="0088775B" w:rsidRDefault="00357D61" w:rsidP="0037585C">
      <w:r>
        <w:rPr>
          <w:noProof/>
        </w:rPr>
        <mc:AlternateContent>
          <mc:Choice Requires="wps">
            <w:drawing>
              <wp:anchor distT="0" distB="0" distL="114300" distR="114300" simplePos="0" relativeHeight="251658360" behindDoc="0" locked="0" layoutInCell="1" allowOverlap="1" wp14:anchorId="579D8BB0" wp14:editId="1F9AA858">
                <wp:simplePos x="0" y="0"/>
                <wp:positionH relativeFrom="column">
                  <wp:posOffset>4721962</wp:posOffset>
                </wp:positionH>
                <wp:positionV relativeFrom="paragraph">
                  <wp:posOffset>3237052</wp:posOffset>
                </wp:positionV>
                <wp:extent cx="1390650" cy="980237"/>
                <wp:effectExtent l="0" t="0" r="19050" b="10795"/>
                <wp:wrapNone/>
                <wp:docPr id="16" name="Text Box 16"/>
                <wp:cNvGraphicFramePr/>
                <a:graphic xmlns:a="http://schemas.openxmlformats.org/drawingml/2006/main">
                  <a:graphicData uri="http://schemas.microsoft.com/office/word/2010/wordprocessingShape">
                    <wps:wsp>
                      <wps:cNvSpPr txBox="1"/>
                      <wps:spPr>
                        <a:xfrm>
                          <a:off x="0" y="0"/>
                          <a:ext cx="1390650" cy="980237"/>
                        </a:xfrm>
                        <a:prstGeom prst="rect">
                          <a:avLst/>
                        </a:prstGeom>
                        <a:solidFill>
                          <a:sysClr val="window" lastClr="FFFFFF"/>
                        </a:solidFill>
                        <a:ln w="6350">
                          <a:solidFill>
                            <a:prstClr val="black"/>
                          </a:solidFill>
                        </a:ln>
                      </wps:spPr>
                      <wps:txbx>
                        <w:txbxContent>
                          <w:p w14:paraId="5C318288" w14:textId="77777777" w:rsidR="00357D61" w:rsidRDefault="00357D61" w:rsidP="00357D61">
                            <w:r>
                              <w:t>Code for add order form.same functions with customers.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9D8BB0" id="Text Box 16" o:spid="_x0000_s1108" type="#_x0000_t202" style="position:absolute;margin-left:371.8pt;margin-top:254.9pt;width:109.5pt;height:77.2pt;z-index:251658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" fillcolor="window" strokeweight=".5pt">
                <v:textbox>
                  <w:txbxContent>
                    <w:p w14:paraId="5C318288" w14:textId="77777777" w:rsidR="00357D61" w:rsidRDefault="00357D61" w:rsidP="00357D61">
                      <w:r>
                        <w:t>Code for add order form.same functions with customers.</w:t>
                      </w:r>
                    </w:p>
                  </w:txbxContent>
                </v:textbox>
              </v:shape>
            </w:pict>
          </mc:Fallback>
        </mc:AlternateContent>
      </w:r>
      <w:r w:rsidR="002C0369">
        <w:rPr>
          <w:noProof/>
        </w:rPr>
        <w:drawing>
          <wp:inline distT="0" distB="0" distL="0" distR="0" wp14:anchorId="3260E501" wp14:editId="306BC881">
            <wp:extent cx="3448050" cy="3685664"/>
            <wp:effectExtent l="0" t="0" r="0" b="0"/>
            <wp:docPr id="334798795" name="Picture 1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98795" name="Picture 125" descr="A screenshot of a computer program&#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00547" cy="3848670"/>
                    </a:xfrm>
                    <a:prstGeom prst="rect">
                      <a:avLst/>
                    </a:prstGeom>
                  </pic:spPr>
                </pic:pic>
              </a:graphicData>
            </a:graphic>
          </wp:inline>
        </w:drawing>
      </w:r>
    </w:p>
    <w:p w14:paraId="1024515A" w14:textId="77777777" w:rsidR="0088775B" w:rsidRDefault="002C0369" w:rsidP="0088775B">
      <w:pPr>
        <w:rPr>
          <w:lang w:val="x-none"/>
        </w:rPr>
      </w:pPr>
      <w:r>
        <w:rPr>
          <w:noProof/>
        </w:rPr>
        <w:drawing>
          <wp:inline distT="0" distB="0" distL="0" distR="0" wp14:anchorId="094C40E0" wp14:editId="670365E5">
            <wp:extent cx="3504798" cy="3667125"/>
            <wp:effectExtent l="0" t="0" r="635" b="0"/>
            <wp:docPr id="1240629585" name="Picture 1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29585" name="Picture 127" descr="A screenshot of a computer program&#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53178" cy="3822377"/>
                    </a:xfrm>
                    <a:prstGeom prst="rect">
                      <a:avLst/>
                    </a:prstGeom>
                  </pic:spPr>
                </pic:pic>
              </a:graphicData>
            </a:graphic>
          </wp:inline>
        </w:drawing>
      </w:r>
    </w:p>
    <w:p w14:paraId="5E9891AE" w14:textId="787221EF" w:rsidR="00BD2D45" w:rsidRDefault="00BF51B7" w:rsidP="004B348C">
      <w:pPr>
        <w:pStyle w:val="Heading2"/>
      </w:pPr>
      <w:bookmarkStart w:id="41" w:name="_Toc195282891"/>
      <w:r>
        <w:lastRenderedPageBreak/>
        <w:t>FORMS:PRODUCT</w:t>
      </w:r>
      <w:bookmarkEnd w:id="41"/>
    </w:p>
    <w:p w14:paraId="2CFC325F" w14:textId="4D8CCDE0" w:rsidR="005D59F9" w:rsidRPr="005D59F9" w:rsidRDefault="005D59F9" w:rsidP="005D59F9">
      <w:r>
        <w:rPr>
          <w:noProof/>
        </w:rPr>
        <mc:AlternateContent>
          <mc:Choice Requires="wps">
            <w:drawing>
              <wp:anchor distT="0" distB="0" distL="114300" distR="114300" simplePos="0" relativeHeight="251658343" behindDoc="0" locked="0" layoutInCell="1" allowOverlap="1" wp14:anchorId="259CE012" wp14:editId="773D67E6">
                <wp:simplePos x="0" y="0"/>
                <wp:positionH relativeFrom="column">
                  <wp:posOffset>4547677</wp:posOffset>
                </wp:positionH>
                <wp:positionV relativeFrom="paragraph">
                  <wp:posOffset>4195307</wp:posOffset>
                </wp:positionV>
                <wp:extent cx="1867436" cy="399245"/>
                <wp:effectExtent l="0" t="0" r="12700" b="7620"/>
                <wp:wrapNone/>
                <wp:docPr id="226010272" name="Text Box 154"/>
                <wp:cNvGraphicFramePr/>
                <a:graphic xmlns:a="http://schemas.openxmlformats.org/drawingml/2006/main">
                  <a:graphicData uri="http://schemas.microsoft.com/office/word/2010/wordprocessingShape">
                    <wps:wsp>
                      <wps:cNvSpPr txBox="1"/>
                      <wps:spPr>
                        <a:xfrm>
                          <a:off x="0" y="0"/>
                          <a:ext cx="1867436" cy="399245"/>
                        </a:xfrm>
                        <a:prstGeom prst="rect">
                          <a:avLst/>
                        </a:prstGeom>
                        <a:solidFill>
                          <a:schemeClr val="lt1"/>
                        </a:solidFill>
                        <a:ln w="6350">
                          <a:solidFill>
                            <a:prstClr val="black"/>
                          </a:solidFill>
                        </a:ln>
                      </wps:spPr>
                      <wps:txbx>
                        <w:txbxContent>
                          <w:p w14:paraId="384C8657" w14:textId="55081682" w:rsidR="005D59F9" w:rsidRPr="003D42C7" w:rsidRDefault="002849BF" w:rsidP="005D59F9">
                            <w:pPr>
                              <w:rPr>
                                <w:sz w:val="32"/>
                                <w:szCs w:val="32"/>
                              </w:rPr>
                            </w:pPr>
                            <w:r>
                              <w:rPr>
                                <w:sz w:val="32"/>
                                <w:szCs w:val="32"/>
                              </w:rPr>
                              <w:t>C</w:t>
                            </w:r>
                            <w:r w:rsidR="005D59F9" w:rsidRPr="003D42C7">
                              <w:rPr>
                                <w:sz w:val="32"/>
                                <w:szCs w:val="32"/>
                              </w:rPr>
                              <w:t>ick this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CE012" id="Text Box 154" o:spid="_x0000_s1109" type="#_x0000_t202" style="position:absolute;margin-left:358.1pt;margin-top:330.35pt;width:147.05pt;height:31.45pt;z-index:2516583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" fillcolor="white [3201]" strokeweight=".5pt">
                <v:textbox>
                  <w:txbxContent>
                    <w:p w14:paraId="384C8657" w14:textId="55081682" w:rsidR="005D59F9" w:rsidRPr="003D42C7" w:rsidRDefault="002849BF" w:rsidP="005D59F9">
                      <w:pPr>
                        <w:rPr>
                          <w:sz w:val="32"/>
                          <w:szCs w:val="32"/>
                        </w:rPr>
                      </w:pPr>
                      <w:r>
                        <w:rPr>
                          <w:sz w:val="32"/>
                          <w:szCs w:val="32"/>
                        </w:rPr>
                        <w:t>C</w:t>
                      </w:r>
                      <w:r w:rsidR="005D59F9" w:rsidRPr="003D42C7">
                        <w:rPr>
                          <w:sz w:val="32"/>
                          <w:szCs w:val="32"/>
                        </w:rPr>
                        <w:t>ick this button</w:t>
                      </w:r>
                    </w:p>
                  </w:txbxContent>
                </v:textbox>
              </v:shape>
            </w:pict>
          </mc:Fallback>
        </mc:AlternateContent>
      </w:r>
      <w:r>
        <w:rPr>
          <w:noProof/>
        </w:rPr>
        <mc:AlternateContent>
          <mc:Choice Requires="wps">
            <w:drawing>
              <wp:anchor distT="0" distB="0" distL="114300" distR="114300" simplePos="0" relativeHeight="251658342" behindDoc="0" locked="0" layoutInCell="1" allowOverlap="1" wp14:anchorId="6E01F769" wp14:editId="0597B642">
                <wp:simplePos x="0" y="0"/>
                <wp:positionH relativeFrom="column">
                  <wp:posOffset>1578334</wp:posOffset>
                </wp:positionH>
                <wp:positionV relativeFrom="paragraph">
                  <wp:posOffset>3357466</wp:posOffset>
                </wp:positionV>
                <wp:extent cx="3633746" cy="842838"/>
                <wp:effectExtent l="0" t="38100" r="11430" b="20955"/>
                <wp:wrapNone/>
                <wp:docPr id="246612349" name="Straight Arrow Connector 153"/>
                <wp:cNvGraphicFramePr/>
                <a:graphic xmlns:a="http://schemas.openxmlformats.org/drawingml/2006/main">
                  <a:graphicData uri="http://schemas.microsoft.com/office/word/2010/wordprocessingShape">
                    <wps:wsp>
                      <wps:cNvCnPr/>
                      <wps:spPr>
                        <a:xfrm flipH="1" flipV="1">
                          <a:off x="0" y="0"/>
                          <a:ext cx="3633746" cy="8428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2C688A" id="Straight Arrow Connector 153" o:spid="_x0000_s1026" type="#_x0000_t32" style="position:absolute;margin-left:124.3pt;margin-top:264.35pt;width:286.1pt;height:66.35pt;flip:x y;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" strokecolor="black [3200]" strokeweight=".5pt">
                <v:stroke endarrow="block" joinstyle="miter"/>
              </v:shape>
            </w:pict>
          </mc:Fallback>
        </mc:AlternateContent>
      </w:r>
      <w:r>
        <w:rPr>
          <w:noProof/>
        </w:rPr>
        <w:drawing>
          <wp:inline distT="0" distB="0" distL="0" distR="0" wp14:anchorId="491A1A44" wp14:editId="096E779A">
            <wp:extent cx="4277045" cy="5653825"/>
            <wp:effectExtent l="0" t="0" r="3175" b="0"/>
            <wp:docPr id="1854687708" name="Picture 15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69254" name="Picture 118" descr="A screenshot of a menu&#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368870" cy="5775208"/>
                    </a:xfrm>
                    <a:prstGeom prst="rect">
                      <a:avLst/>
                    </a:prstGeom>
                  </pic:spPr>
                </pic:pic>
              </a:graphicData>
            </a:graphic>
          </wp:inline>
        </w:drawing>
      </w:r>
    </w:p>
    <w:p w14:paraId="5E3B535A" w14:textId="57442721" w:rsidR="00EC1514" w:rsidRDefault="003C0DA7" w:rsidP="000123CD">
      <w:r>
        <w:rPr>
          <w:noProof/>
        </w:rPr>
        <w:lastRenderedPageBreak/>
        <mc:AlternateContent>
          <mc:Choice Requires="wps">
            <w:drawing>
              <wp:anchor distT="0" distB="0" distL="114300" distR="114300" simplePos="0" relativeHeight="251658373" behindDoc="0" locked="0" layoutInCell="1" allowOverlap="1" wp14:anchorId="10698A8A" wp14:editId="39EEFC8A">
                <wp:simplePos x="0" y="0"/>
                <wp:positionH relativeFrom="column">
                  <wp:posOffset>618134</wp:posOffset>
                </wp:positionH>
                <wp:positionV relativeFrom="paragraph">
                  <wp:posOffset>-413436</wp:posOffset>
                </wp:positionV>
                <wp:extent cx="5501031" cy="490119"/>
                <wp:effectExtent l="0" t="0" r="23495" b="24765"/>
                <wp:wrapNone/>
                <wp:docPr id="29" name="Text Box 29"/>
                <wp:cNvGraphicFramePr/>
                <a:graphic xmlns:a="http://schemas.openxmlformats.org/drawingml/2006/main">
                  <a:graphicData uri="http://schemas.microsoft.com/office/word/2010/wordprocessingShape">
                    <wps:wsp>
                      <wps:cNvSpPr txBox="1"/>
                      <wps:spPr>
                        <a:xfrm>
                          <a:off x="0" y="0"/>
                          <a:ext cx="5501031" cy="490119"/>
                        </a:xfrm>
                        <a:prstGeom prst="rect">
                          <a:avLst/>
                        </a:prstGeom>
                        <a:solidFill>
                          <a:schemeClr val="lt1"/>
                        </a:solidFill>
                        <a:ln w="6350">
                          <a:solidFill>
                            <a:prstClr val="black"/>
                          </a:solidFill>
                        </a:ln>
                      </wps:spPr>
                      <wps:txbx>
                        <w:txbxContent>
                          <w:p w14:paraId="0AE0D733" w14:textId="75C417A0" w:rsidR="0051635D" w:rsidRDefault="0051635D">
                            <w:r>
                              <w:t>Samr function with customer Forms.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698A8A" id="Text Box 29" o:spid="_x0000_s1110" type="#_x0000_t202" style="position:absolute;margin-left:48.65pt;margin-top:-32.55pt;width:433.15pt;height:38.6pt;z-index:2516583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" fillcolor="white [3201]" strokeweight=".5pt">
                <v:textbox>
                  <w:txbxContent>
                    <w:p w14:paraId="0AE0D733" w14:textId="75C417A0" w:rsidR="0051635D" w:rsidRDefault="0051635D">
                      <w:r>
                        <w:t>Samr function with customer Forms.</w:t>
                      </w:r>
                    </w:p>
                  </w:txbxContent>
                </v:textbox>
              </v:shape>
            </w:pict>
          </mc:Fallback>
        </mc:AlternateContent>
      </w:r>
      <w:r>
        <w:rPr>
          <w:noProof/>
        </w:rPr>
        <mc:AlternateContent>
          <mc:Choice Requires="wps">
            <w:drawing>
              <wp:anchor distT="0" distB="0" distL="114300" distR="114300" simplePos="0" relativeHeight="251658372" behindDoc="0" locked="0" layoutInCell="1" allowOverlap="1" wp14:anchorId="6D13C5F2" wp14:editId="3F164B81">
                <wp:simplePos x="0" y="0"/>
                <wp:positionH relativeFrom="column">
                  <wp:posOffset>3361334</wp:posOffset>
                </wp:positionH>
                <wp:positionV relativeFrom="paragraph">
                  <wp:posOffset>40107</wp:posOffset>
                </wp:positionV>
                <wp:extent cx="863194" cy="335889"/>
                <wp:effectExtent l="0" t="0" r="51435" b="64770"/>
                <wp:wrapNone/>
                <wp:docPr id="28" name="Straight Arrow Connector 28"/>
                <wp:cNvGraphicFramePr/>
                <a:graphic xmlns:a="http://schemas.openxmlformats.org/drawingml/2006/main">
                  <a:graphicData uri="http://schemas.microsoft.com/office/word/2010/wordprocessingShape">
                    <wps:wsp>
                      <wps:cNvCnPr/>
                      <wps:spPr>
                        <a:xfrm>
                          <a:off x="0" y="0"/>
                          <a:ext cx="863194" cy="3358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E85752" id="Straight Arrow Connector 28" o:spid="_x0000_s1026" type="#_x0000_t32" style="position:absolute;margin-left:264.65pt;margin-top:3.15pt;width:67.95pt;height:26.45pt;z-index:2516583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" strokecolor="black [3200]" strokeweight=".5pt">
                <v:stroke endarrow="block" joinstyle="miter"/>
              </v:shape>
            </w:pict>
          </mc:Fallback>
        </mc:AlternateContent>
      </w:r>
      <w:r>
        <w:rPr>
          <w:noProof/>
        </w:rPr>
        <mc:AlternateContent>
          <mc:Choice Requires="wps">
            <w:drawing>
              <wp:anchor distT="0" distB="0" distL="114300" distR="114300" simplePos="0" relativeHeight="251658371" behindDoc="0" locked="0" layoutInCell="1" allowOverlap="1" wp14:anchorId="600ECE9E" wp14:editId="3E450BE2">
                <wp:simplePos x="0" y="0"/>
                <wp:positionH relativeFrom="column">
                  <wp:posOffset>2958998</wp:posOffset>
                </wp:positionH>
                <wp:positionV relativeFrom="paragraph">
                  <wp:posOffset>25476</wp:posOffset>
                </wp:positionV>
                <wp:extent cx="21946" cy="351130"/>
                <wp:effectExtent l="57150" t="0" r="73660" b="49530"/>
                <wp:wrapNone/>
                <wp:docPr id="27" name="Straight Arrow Connector 27"/>
                <wp:cNvGraphicFramePr/>
                <a:graphic xmlns:a="http://schemas.openxmlformats.org/drawingml/2006/main">
                  <a:graphicData uri="http://schemas.microsoft.com/office/word/2010/wordprocessingShape">
                    <wps:wsp>
                      <wps:cNvCnPr/>
                      <wps:spPr>
                        <a:xfrm>
                          <a:off x="0" y="0"/>
                          <a:ext cx="21946" cy="3511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5E7F07" id="Straight Arrow Connector 27" o:spid="_x0000_s1026" type="#_x0000_t32" style="position:absolute;margin-left:233pt;margin-top:2pt;width:1.75pt;height:27.65pt;z-index:2516583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1658370" behindDoc="0" locked="0" layoutInCell="1" allowOverlap="1" wp14:anchorId="24894552" wp14:editId="48D633A7">
                <wp:simplePos x="0" y="0"/>
                <wp:positionH relativeFrom="column">
                  <wp:posOffset>3566160</wp:posOffset>
                </wp:positionH>
                <wp:positionV relativeFrom="paragraph">
                  <wp:posOffset>-98882</wp:posOffset>
                </wp:positionV>
                <wp:extent cx="2362810" cy="496824"/>
                <wp:effectExtent l="0" t="0" r="95250" b="74930"/>
                <wp:wrapNone/>
                <wp:docPr id="26" name="Straight Arrow Connector 26"/>
                <wp:cNvGraphicFramePr/>
                <a:graphic xmlns:a="http://schemas.openxmlformats.org/drawingml/2006/main">
                  <a:graphicData uri="http://schemas.microsoft.com/office/word/2010/wordprocessingShape">
                    <wps:wsp>
                      <wps:cNvCnPr/>
                      <wps:spPr>
                        <a:xfrm>
                          <a:off x="0" y="0"/>
                          <a:ext cx="2362810" cy="4968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DCD081" id="Straight Arrow Connector 26" o:spid="_x0000_s1026" type="#_x0000_t32" style="position:absolute;margin-left:280.8pt;margin-top:-7.8pt;width:186.05pt;height:39.1pt;z-index:2516583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" strokecolor="black [3200]" strokeweight=".5pt">
                <v:stroke endarrow="block" joinstyle="miter"/>
              </v:shape>
            </w:pict>
          </mc:Fallback>
        </mc:AlternateContent>
      </w:r>
      <w:r>
        <w:rPr>
          <w:noProof/>
        </w:rPr>
        <mc:AlternateContent>
          <mc:Choice Requires="wps">
            <w:drawing>
              <wp:anchor distT="0" distB="0" distL="114300" distR="114300" simplePos="0" relativeHeight="251658369" behindDoc="0" locked="0" layoutInCell="1" allowOverlap="1" wp14:anchorId="2E7BB25D" wp14:editId="321E9FD3">
                <wp:simplePos x="0" y="0"/>
                <wp:positionH relativeFrom="column">
                  <wp:posOffset>3361333</wp:posOffset>
                </wp:positionH>
                <wp:positionV relativeFrom="paragraph">
                  <wp:posOffset>47422</wp:posOffset>
                </wp:positionV>
                <wp:extent cx="1806855" cy="351129"/>
                <wp:effectExtent l="0" t="0" r="41275" b="87630"/>
                <wp:wrapNone/>
                <wp:docPr id="25" name="Straight Arrow Connector 25"/>
                <wp:cNvGraphicFramePr/>
                <a:graphic xmlns:a="http://schemas.openxmlformats.org/drawingml/2006/main">
                  <a:graphicData uri="http://schemas.microsoft.com/office/word/2010/wordprocessingShape">
                    <wps:wsp>
                      <wps:cNvCnPr/>
                      <wps:spPr>
                        <a:xfrm>
                          <a:off x="0" y="0"/>
                          <a:ext cx="1806855" cy="3511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A9652C" id="Straight Arrow Connector 25" o:spid="_x0000_s1026" type="#_x0000_t32" style="position:absolute;margin-left:264.65pt;margin-top:3.75pt;width:142.25pt;height:27.65pt;z-index:2516583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" strokecolor="black [3200]" strokeweight=".5pt">
                <v:stroke endarrow="block" joinstyle="miter"/>
              </v:shape>
            </w:pict>
          </mc:Fallback>
        </mc:AlternateContent>
      </w:r>
      <w:r>
        <w:rPr>
          <w:noProof/>
        </w:rPr>
        <mc:AlternateContent>
          <mc:Choice Requires="wps">
            <w:drawing>
              <wp:anchor distT="0" distB="0" distL="114300" distR="114300" simplePos="0" relativeHeight="251658368" behindDoc="0" locked="0" layoutInCell="1" allowOverlap="1" wp14:anchorId="4E691683" wp14:editId="749DB782">
                <wp:simplePos x="0" y="0"/>
                <wp:positionH relativeFrom="column">
                  <wp:posOffset>2183587</wp:posOffset>
                </wp:positionH>
                <wp:positionV relativeFrom="paragraph">
                  <wp:posOffset>25476</wp:posOffset>
                </wp:positionV>
                <wp:extent cx="21946" cy="621792"/>
                <wp:effectExtent l="57150" t="0" r="73660" b="64135"/>
                <wp:wrapNone/>
                <wp:docPr id="24" name="Straight Arrow Connector 24"/>
                <wp:cNvGraphicFramePr/>
                <a:graphic xmlns:a="http://schemas.openxmlformats.org/drawingml/2006/main">
                  <a:graphicData uri="http://schemas.microsoft.com/office/word/2010/wordprocessingShape">
                    <wps:wsp>
                      <wps:cNvCnPr/>
                      <wps:spPr>
                        <a:xfrm>
                          <a:off x="0" y="0"/>
                          <a:ext cx="21946" cy="6217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A25C4C" id="Straight Arrow Connector 24" o:spid="_x0000_s1026" type="#_x0000_t32" style="position:absolute;margin-left:171.95pt;margin-top:2pt;width:1.75pt;height:48.95pt;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" strokecolor="black [3200]" strokeweight=".5pt">
                <v:stroke endarrow="block" joinstyle="miter"/>
              </v:shape>
            </w:pict>
          </mc:Fallback>
        </mc:AlternateContent>
      </w:r>
      <w:r>
        <w:rPr>
          <w:noProof/>
        </w:rPr>
        <mc:AlternateContent>
          <mc:Choice Requires="wps">
            <w:drawing>
              <wp:anchor distT="0" distB="0" distL="114300" distR="114300" simplePos="0" relativeHeight="251658367" behindDoc="0" locked="0" layoutInCell="1" allowOverlap="1" wp14:anchorId="356A311D" wp14:editId="66A9479E">
                <wp:simplePos x="0" y="0"/>
                <wp:positionH relativeFrom="column">
                  <wp:posOffset>1130198</wp:posOffset>
                </wp:positionH>
                <wp:positionV relativeFrom="paragraph">
                  <wp:posOffset>47421</wp:posOffset>
                </wp:positionV>
                <wp:extent cx="358445" cy="1199693"/>
                <wp:effectExtent l="57150" t="0" r="22860" b="57785"/>
                <wp:wrapNone/>
                <wp:docPr id="23" name="Straight Arrow Connector 23"/>
                <wp:cNvGraphicFramePr/>
                <a:graphic xmlns:a="http://schemas.openxmlformats.org/drawingml/2006/main">
                  <a:graphicData uri="http://schemas.microsoft.com/office/word/2010/wordprocessingShape">
                    <wps:wsp>
                      <wps:cNvCnPr/>
                      <wps:spPr>
                        <a:xfrm flipH="1">
                          <a:off x="0" y="0"/>
                          <a:ext cx="358445" cy="11996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272949" id="Straight Arrow Connector 23" o:spid="_x0000_s1026" type="#_x0000_t32" style="position:absolute;margin-left:89pt;margin-top:3.75pt;width:28.2pt;height:94.45pt;flip:x;z-index:2516583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" strokecolor="black [3200]" strokeweight=".5pt">
                <v:stroke endarrow="block" joinstyle="miter"/>
              </v:shape>
            </w:pict>
          </mc:Fallback>
        </mc:AlternateContent>
      </w:r>
      <w:r w:rsidR="00EC1514">
        <w:rPr>
          <w:noProof/>
        </w:rPr>
        <w:drawing>
          <wp:inline distT="0" distB="0" distL="0" distR="0" wp14:anchorId="118DFEE4" wp14:editId="583125A1">
            <wp:extent cx="6645910" cy="5903595"/>
            <wp:effectExtent l="0" t="0" r="0" b="1905"/>
            <wp:docPr id="1796667757" name="Picture 135"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67757" name="Picture 135" descr="A screenshot of a product lis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6834466" cy="6071090"/>
                    </a:xfrm>
                    <a:prstGeom prst="rect">
                      <a:avLst/>
                    </a:prstGeom>
                  </pic:spPr>
                </pic:pic>
              </a:graphicData>
            </a:graphic>
          </wp:inline>
        </w:drawing>
      </w:r>
    </w:p>
    <w:p w14:paraId="16FCB273" w14:textId="47F8FB07" w:rsidR="00EC1514" w:rsidRDefault="004A656C" w:rsidP="000123CD">
      <w:r>
        <w:rPr>
          <w:noProof/>
        </w:rPr>
        <w:lastRenderedPageBreak/>
        <mc:AlternateContent>
          <mc:Choice Requires="wps">
            <w:drawing>
              <wp:anchor distT="0" distB="0" distL="114300" distR="114300" simplePos="0" relativeHeight="251658379" behindDoc="0" locked="0" layoutInCell="1" allowOverlap="1" wp14:anchorId="2A249A6D" wp14:editId="38EB4601">
                <wp:simplePos x="0" y="0"/>
                <wp:positionH relativeFrom="column">
                  <wp:posOffset>4619549</wp:posOffset>
                </wp:positionH>
                <wp:positionV relativeFrom="paragraph">
                  <wp:posOffset>5219268</wp:posOffset>
                </wp:positionV>
                <wp:extent cx="2253082" cy="482803"/>
                <wp:effectExtent l="0" t="0" r="13970" b="12700"/>
                <wp:wrapNone/>
                <wp:docPr id="35" name="Text Box 35"/>
                <wp:cNvGraphicFramePr/>
                <a:graphic xmlns:a="http://schemas.openxmlformats.org/drawingml/2006/main">
                  <a:graphicData uri="http://schemas.microsoft.com/office/word/2010/wordprocessingShape">
                    <wps:wsp>
                      <wps:cNvSpPr txBox="1"/>
                      <wps:spPr>
                        <a:xfrm>
                          <a:off x="0" y="0"/>
                          <a:ext cx="2253082" cy="482803"/>
                        </a:xfrm>
                        <a:prstGeom prst="rect">
                          <a:avLst/>
                        </a:prstGeom>
                        <a:solidFill>
                          <a:schemeClr val="lt1"/>
                        </a:solidFill>
                        <a:ln w="6350">
                          <a:solidFill>
                            <a:prstClr val="black"/>
                          </a:solidFill>
                        </a:ln>
                      </wps:spPr>
                      <wps:txbx>
                        <w:txbxContent>
                          <w:p w14:paraId="681CFF57" w14:textId="040F3D16" w:rsidR="00214165" w:rsidRDefault="00214165">
                            <w:r>
                              <w:t>A form that can add the product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249A6D" id="Text Box 35" o:spid="_x0000_s1111" type="#_x0000_t202" style="position:absolute;margin-left:363.75pt;margin-top:410.95pt;width:177.4pt;height:38pt;z-index:2516583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" fillcolor="white [3201]" strokeweight=".5pt">
                <v:textbox>
                  <w:txbxContent>
                    <w:p w14:paraId="681CFF57" w14:textId="040F3D16" w:rsidR="00214165" w:rsidRDefault="00214165">
                      <w:r>
                        <w:t>A form that can add the product data.</w:t>
                      </w:r>
                    </w:p>
                  </w:txbxContent>
                </v:textbox>
              </v:shape>
            </w:pict>
          </mc:Fallback>
        </mc:AlternateContent>
      </w:r>
      <w:r>
        <w:rPr>
          <w:noProof/>
        </w:rPr>
        <mc:AlternateContent>
          <mc:Choice Requires="wps">
            <w:drawing>
              <wp:anchor distT="0" distB="0" distL="114300" distR="114300" simplePos="0" relativeHeight="251658375" behindDoc="0" locked="0" layoutInCell="1" allowOverlap="1" wp14:anchorId="70DFE5D1" wp14:editId="0D0B1003">
                <wp:simplePos x="0" y="0"/>
                <wp:positionH relativeFrom="column">
                  <wp:posOffset>3719296</wp:posOffset>
                </wp:positionH>
                <wp:positionV relativeFrom="paragraph">
                  <wp:posOffset>4202430</wp:posOffset>
                </wp:positionV>
                <wp:extent cx="768096" cy="2457908"/>
                <wp:effectExtent l="0" t="0" r="51435" b="19050"/>
                <wp:wrapNone/>
                <wp:docPr id="31" name="Right Brace 31"/>
                <wp:cNvGraphicFramePr/>
                <a:graphic xmlns:a="http://schemas.openxmlformats.org/drawingml/2006/main">
                  <a:graphicData uri="http://schemas.microsoft.com/office/word/2010/wordprocessingShape">
                    <wps:wsp>
                      <wps:cNvSpPr/>
                      <wps:spPr>
                        <a:xfrm>
                          <a:off x="0" y="0"/>
                          <a:ext cx="768096" cy="2457908"/>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570787" id="Right Brace 31" o:spid="_x0000_s1026" type="#_x0000_t88" style="position:absolute;margin-left:292.85pt;margin-top:330.9pt;width:60.5pt;height:193.55pt;z-index:2516583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" adj="562" strokecolor="black [3200]" strokeweight=".5pt">
                <v:stroke joinstyle="miter"/>
              </v:shape>
            </w:pict>
          </mc:Fallback>
        </mc:AlternateContent>
      </w:r>
      <w:r>
        <w:rPr>
          <w:noProof/>
        </w:rPr>
        <mc:AlternateContent>
          <mc:Choice Requires="wps">
            <w:drawing>
              <wp:anchor distT="0" distB="0" distL="114300" distR="114300" simplePos="0" relativeHeight="251658378" behindDoc="0" locked="0" layoutInCell="1" allowOverlap="1" wp14:anchorId="044100E2" wp14:editId="64C20D6E">
                <wp:simplePos x="0" y="0"/>
                <wp:positionH relativeFrom="column">
                  <wp:posOffset>4465930</wp:posOffset>
                </wp:positionH>
                <wp:positionV relativeFrom="paragraph">
                  <wp:posOffset>1868907</wp:posOffset>
                </wp:positionV>
                <wp:extent cx="2509113" cy="629107"/>
                <wp:effectExtent l="0" t="0" r="24765" b="19050"/>
                <wp:wrapNone/>
                <wp:docPr id="34" name="Text Box 34"/>
                <wp:cNvGraphicFramePr/>
                <a:graphic xmlns:a="http://schemas.openxmlformats.org/drawingml/2006/main">
                  <a:graphicData uri="http://schemas.microsoft.com/office/word/2010/wordprocessingShape">
                    <wps:wsp>
                      <wps:cNvSpPr txBox="1"/>
                      <wps:spPr>
                        <a:xfrm>
                          <a:off x="0" y="0"/>
                          <a:ext cx="2509113" cy="629107"/>
                        </a:xfrm>
                        <a:prstGeom prst="rect">
                          <a:avLst/>
                        </a:prstGeom>
                        <a:solidFill>
                          <a:schemeClr val="lt1"/>
                        </a:solidFill>
                        <a:ln w="6350">
                          <a:solidFill>
                            <a:prstClr val="black"/>
                          </a:solidFill>
                        </a:ln>
                      </wps:spPr>
                      <wps:txbx>
                        <w:txbxContent>
                          <w:p w14:paraId="1BE36A5C" w14:textId="0673A172" w:rsidR="00214165" w:rsidRDefault="00214165" w:rsidP="004A656C">
                            <w:r>
                              <w:t>A form that can change and delete the product data.</w:t>
                            </w:r>
                          </w:p>
                          <w:p w14:paraId="74113ED4" w14:textId="4C5CB6F3" w:rsidR="00214165" w:rsidRDefault="002141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4100E2" id="Text Box 34" o:spid="_x0000_s1112" type="#_x0000_t202" style="position:absolute;margin-left:351.65pt;margin-top:147.15pt;width:197.55pt;height:49.55pt;z-index:2516583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" fillcolor="white [3201]" strokeweight=".5pt">
                <v:textbox>
                  <w:txbxContent>
                    <w:p w14:paraId="1BE36A5C" w14:textId="0673A172" w:rsidR="00214165" w:rsidRDefault="00214165" w:rsidP="004A656C">
                      <w:r>
                        <w:t>A form that can change and delete the product data.</w:t>
                      </w:r>
                    </w:p>
                    <w:p w14:paraId="74113ED4" w14:textId="4C5CB6F3" w:rsidR="00214165" w:rsidRDefault="00214165"/>
                  </w:txbxContent>
                </v:textbox>
              </v:shape>
            </w:pict>
          </mc:Fallback>
        </mc:AlternateContent>
      </w:r>
      <w:r w:rsidR="00CE4F37">
        <w:rPr>
          <w:noProof/>
        </w:rPr>
        <mc:AlternateContent>
          <mc:Choice Requires="wps">
            <w:drawing>
              <wp:anchor distT="0" distB="0" distL="114300" distR="114300" simplePos="0" relativeHeight="251658374" behindDoc="0" locked="0" layoutInCell="1" allowOverlap="1" wp14:anchorId="79669CDB" wp14:editId="67B4B3A7">
                <wp:simplePos x="0" y="0"/>
                <wp:positionH relativeFrom="column">
                  <wp:posOffset>3756355</wp:posOffset>
                </wp:positionH>
                <wp:positionV relativeFrom="paragraph">
                  <wp:posOffset>69367</wp:posOffset>
                </wp:positionV>
                <wp:extent cx="548640" cy="3869741"/>
                <wp:effectExtent l="0" t="0" r="41910" b="16510"/>
                <wp:wrapNone/>
                <wp:docPr id="30" name="Right Brace 30"/>
                <wp:cNvGraphicFramePr/>
                <a:graphic xmlns:a="http://schemas.openxmlformats.org/drawingml/2006/main">
                  <a:graphicData uri="http://schemas.microsoft.com/office/word/2010/wordprocessingShape">
                    <wps:wsp>
                      <wps:cNvSpPr/>
                      <wps:spPr>
                        <a:xfrm>
                          <a:off x="0" y="0"/>
                          <a:ext cx="548640" cy="3869741"/>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CB85AE" id="Right Brace 30" o:spid="_x0000_s1026" type="#_x0000_t88" style="position:absolute;margin-left:295.8pt;margin-top:5.45pt;width:43.2pt;height:304.7pt;z-index:2516583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" adj="255" strokecolor="black [3200]" strokeweight=".5pt">
                <v:stroke joinstyle="miter"/>
              </v:shape>
            </w:pict>
          </mc:Fallback>
        </mc:AlternateContent>
      </w:r>
      <w:r w:rsidR="00CE4F37">
        <w:rPr>
          <w:noProof/>
        </w:rPr>
        <w:drawing>
          <wp:inline distT="0" distB="0" distL="0" distR="0" wp14:anchorId="5580F3C2" wp14:editId="4F143304">
            <wp:extent cx="3621024" cy="4001135"/>
            <wp:effectExtent l="0" t="0" r="0" b="0"/>
            <wp:docPr id="1176889904"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15220" name="Picture 137"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649208" cy="4032278"/>
                    </a:xfrm>
                    <a:prstGeom prst="rect">
                      <a:avLst/>
                    </a:prstGeom>
                  </pic:spPr>
                </pic:pic>
              </a:graphicData>
            </a:graphic>
          </wp:inline>
        </w:drawing>
      </w:r>
      <w:r w:rsidR="00F51DCB">
        <w:rPr>
          <w:noProof/>
        </w:rPr>
        <w:drawing>
          <wp:inline distT="0" distB="0" distL="0" distR="0" wp14:anchorId="7A8CF10D" wp14:editId="0C087DFB">
            <wp:extent cx="3219564" cy="2754086"/>
            <wp:effectExtent l="0" t="0" r="6350" b="1905"/>
            <wp:docPr id="1757797954" name="Picture 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76117" name="Picture 136" descr="A screenshot of a computer&#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279637" cy="2805474"/>
                    </a:xfrm>
                    <a:prstGeom prst="rect">
                      <a:avLst/>
                    </a:prstGeom>
                  </pic:spPr>
                </pic:pic>
              </a:graphicData>
            </a:graphic>
          </wp:inline>
        </w:drawing>
      </w:r>
    </w:p>
    <w:p w14:paraId="13D2F11D" w14:textId="56A8BD23" w:rsidR="00EC1514" w:rsidRDefault="00EC1514" w:rsidP="000123CD"/>
    <w:p w14:paraId="1959D2D6" w14:textId="335676EF" w:rsidR="00995F85" w:rsidRDefault="005847FB" w:rsidP="000123CD">
      <w:r>
        <w:rPr>
          <w:noProof/>
        </w:rPr>
        <mc:AlternateContent>
          <mc:Choice Requires="wps">
            <w:drawing>
              <wp:anchor distT="0" distB="0" distL="114300" distR="114300" simplePos="0" relativeHeight="251658384" behindDoc="0" locked="0" layoutInCell="1" allowOverlap="1" wp14:anchorId="38412333" wp14:editId="4C3B43E6">
                <wp:simplePos x="0" y="0"/>
                <wp:positionH relativeFrom="column">
                  <wp:posOffset>4999939</wp:posOffset>
                </wp:positionH>
                <wp:positionV relativeFrom="paragraph">
                  <wp:posOffset>4663313</wp:posOffset>
                </wp:positionV>
                <wp:extent cx="1441095" cy="1806854"/>
                <wp:effectExtent l="0" t="0" r="26035" b="22225"/>
                <wp:wrapNone/>
                <wp:docPr id="39" name="Text Box 39"/>
                <wp:cNvGraphicFramePr/>
                <a:graphic xmlns:a="http://schemas.openxmlformats.org/drawingml/2006/main">
                  <a:graphicData uri="http://schemas.microsoft.com/office/word/2010/wordprocessingShape">
                    <wps:wsp>
                      <wps:cNvSpPr txBox="1"/>
                      <wps:spPr>
                        <a:xfrm>
                          <a:off x="0" y="0"/>
                          <a:ext cx="1441095" cy="1806854"/>
                        </a:xfrm>
                        <a:prstGeom prst="rect">
                          <a:avLst/>
                        </a:prstGeom>
                        <a:solidFill>
                          <a:schemeClr val="lt1"/>
                        </a:solidFill>
                        <a:ln w="6350">
                          <a:solidFill>
                            <a:prstClr val="black"/>
                          </a:solidFill>
                        </a:ln>
                      </wps:spPr>
                      <wps:txbx>
                        <w:txbxContent>
                          <w:p w14:paraId="0A4665B2" w14:textId="6AB65544" w:rsidR="00036445" w:rsidRDefault="00036445">
                            <w:r>
                              <w:t>Enter all teat box and no repeating data with table ,and it will show a Msg Addition successful,with repeat data it will show a Msg</w:t>
                            </w:r>
                          </w:p>
                          <w:p w14:paraId="6FF21400" w14:textId="58D41E9F" w:rsidR="00036445" w:rsidRDefault="00036445">
                            <w:r>
                              <w:t>Failure.</w:t>
                            </w:r>
                          </w:p>
                          <w:p w14:paraId="12F7900F" w14:textId="77777777" w:rsidR="00036445" w:rsidRDefault="000364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12333" id="Text Box 39" o:spid="_x0000_s1113" type="#_x0000_t202" style="position:absolute;margin-left:393.7pt;margin-top:367.2pt;width:113.45pt;height:142.25pt;z-index:25165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" fillcolor="white [3201]" strokeweight=".5pt">
                <v:textbox>
                  <w:txbxContent>
                    <w:p w14:paraId="0A4665B2" w14:textId="6AB65544" w:rsidR="00036445" w:rsidRDefault="00036445">
                      <w:r>
                        <w:t>Enter all teat box and no repeating data with table ,and it will show a Msg Addition successful,with repeat data it will show a Msg</w:t>
                      </w:r>
                    </w:p>
                    <w:p w14:paraId="6FF21400" w14:textId="58D41E9F" w:rsidR="00036445" w:rsidRDefault="00036445">
                      <w:r>
                        <w:t>Failure.</w:t>
                      </w:r>
                    </w:p>
                    <w:p w14:paraId="12F7900F" w14:textId="77777777" w:rsidR="00036445" w:rsidRDefault="00036445"/>
                  </w:txbxContent>
                </v:textbox>
              </v:shape>
            </w:pict>
          </mc:Fallback>
        </mc:AlternateContent>
      </w:r>
      <w:r w:rsidR="00435DCC">
        <w:rPr>
          <w:noProof/>
        </w:rPr>
        <mc:AlternateContent>
          <mc:Choice Requires="wps">
            <w:drawing>
              <wp:anchor distT="0" distB="0" distL="114300" distR="114300" simplePos="0" relativeHeight="251658412" behindDoc="0" locked="0" layoutInCell="1" allowOverlap="1" wp14:anchorId="171D7F60" wp14:editId="61AC4377">
                <wp:simplePos x="0" y="0"/>
                <wp:positionH relativeFrom="column">
                  <wp:posOffset>5151755</wp:posOffset>
                </wp:positionH>
                <wp:positionV relativeFrom="paragraph">
                  <wp:posOffset>4815205</wp:posOffset>
                </wp:positionV>
                <wp:extent cx="1440815" cy="1806575"/>
                <wp:effectExtent l="0" t="0" r="0" b="0"/>
                <wp:wrapNone/>
                <wp:docPr id="544617860" name="Text Box 5446178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7CDC05F2" w14:textId="77777777" w:rsidR="001E3445" w:rsidRDefault="001E3445"/>
                          <w:p w14:paraId="1FDD1019" w14:textId="77777777" w:rsidR="001E3445" w:rsidRDefault="001E3445">
                            <w:r>
                              <w:t>Enter all teat box and no repeating data with table ,and it will show a Msg Addition successful,with repeat data it will show a Msg</w:t>
                            </w:r>
                          </w:p>
                          <w:p w14:paraId="2B70A2AC" w14:textId="7EBF5A3B" w:rsidR="001E3445" w:rsidRDefault="001E3445">
                            <w:r>
                              <w:t>Failure.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1D7F60" id="Text Box 544617860" o:spid="_x0000_s1114" type="#_x0000_t202" style="position:absolute;margin-left:405.65pt;margin-top:379.15pt;width:113.45pt;height:142.25pt;z-index:251658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" filled="f" strokeweight=".5pt">
                <v:textbox>
                  <w:txbxContent>
                    <w:p w14:paraId="7CDC05F2" w14:textId="77777777" w:rsidR="001E3445" w:rsidRDefault="001E3445"/>
                    <w:p w14:paraId="1FDD1019" w14:textId="77777777" w:rsidR="001E3445" w:rsidRDefault="001E3445">
                      <w:r>
                        <w:t>Enter all teat box and no repeating data with table ,and it will show a Msg Addition successful,with repeat data it will show a Msg</w:t>
                      </w:r>
                    </w:p>
                    <w:p w14:paraId="2B70A2AC" w14:textId="7EBF5A3B" w:rsidR="001E3445" w:rsidRDefault="001E3445">
                      <w:r>
                        <w:t>Failure.</w:t>
                      </w:r>
                    </w:p>
                  </w:txbxContent>
                </v:textbox>
              </v:shape>
            </w:pict>
          </mc:Fallback>
        </mc:AlternateContent>
      </w:r>
    </w:p>
    <w:p w14:paraId="645F0B8E" w14:textId="525654BF" w:rsidR="008F14B0" w:rsidRDefault="00435DCC" w:rsidP="000123CD">
      <w:r>
        <w:rPr>
          <w:noProof/>
        </w:rPr>
        <w:lastRenderedPageBreak/>
        <mc:AlternateContent>
          <mc:Choice Requires="wps">
            <w:drawing>
              <wp:anchor distT="0" distB="0" distL="114300" distR="114300" simplePos="0" relativeHeight="251658414" behindDoc="0" locked="0" layoutInCell="1" allowOverlap="1" wp14:anchorId="54FE0E75" wp14:editId="0E45DB4F">
                <wp:simplePos x="0" y="0"/>
                <wp:positionH relativeFrom="column">
                  <wp:posOffset>4945053</wp:posOffset>
                </wp:positionH>
                <wp:positionV relativeFrom="paragraph">
                  <wp:posOffset>4757782</wp:posOffset>
                </wp:positionV>
                <wp:extent cx="1957826" cy="1542700"/>
                <wp:effectExtent l="0" t="0" r="23495" b="19685"/>
                <wp:wrapNone/>
                <wp:docPr id="544617862" name="Text Box 544617862"/>
                <wp:cNvGraphicFramePr/>
                <a:graphic xmlns:a="http://schemas.openxmlformats.org/drawingml/2006/main">
                  <a:graphicData uri="http://schemas.microsoft.com/office/word/2010/wordprocessingShape">
                    <wps:wsp>
                      <wps:cNvSpPr txBox="1"/>
                      <wps:spPr>
                        <a:xfrm>
                          <a:off x="0" y="0"/>
                          <a:ext cx="1957826" cy="1542700"/>
                        </a:xfrm>
                        <a:prstGeom prst="rect">
                          <a:avLst/>
                        </a:prstGeom>
                        <a:solidFill>
                          <a:schemeClr val="lt1"/>
                        </a:solidFill>
                        <a:ln w="6350">
                          <a:solidFill>
                            <a:prstClr val="black"/>
                          </a:solidFill>
                        </a:ln>
                      </wps:spPr>
                      <wps:txbx>
                        <w:txbxContent>
                          <w:p w14:paraId="795B4222" w14:textId="79E0A279" w:rsidR="001E3445" w:rsidRDefault="001E3445" w:rsidP="00435DCC">
                            <w:r>
                              <w:t>Enter all text box and no repeating data with the table ,and it will show a Msg Addition successful,with repeat data it will show a Msg</w:t>
                            </w:r>
                          </w:p>
                          <w:p w14:paraId="3D04FB54" w14:textId="77777777" w:rsidR="001E3445" w:rsidRDefault="001E3445" w:rsidP="00435DCC">
                            <w:r>
                              <w:t>Failure.</w:t>
                            </w:r>
                          </w:p>
                          <w:p w14:paraId="5C0C7D3D" w14:textId="77777777" w:rsidR="001E3445" w:rsidRDefault="001E34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E0E75" id="Text Box 544617862" o:spid="_x0000_s1115" type="#_x0000_t202" style="position:absolute;margin-left:389.35pt;margin-top:374.65pt;width:154.15pt;height:121.45pt;z-index:2516584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" fillcolor="white [3201]" strokeweight=".5pt">
                <v:textbox>
                  <w:txbxContent>
                    <w:p w14:paraId="795B4222" w14:textId="79E0A279" w:rsidR="001E3445" w:rsidRDefault="001E3445" w:rsidP="00435DCC">
                      <w:r>
                        <w:t>Enter all text box and no repeating data with the table ,and it will show a Msg Addition successful,with repeat data it will show a Msg</w:t>
                      </w:r>
                    </w:p>
                    <w:p w14:paraId="3D04FB54" w14:textId="77777777" w:rsidR="001E3445" w:rsidRDefault="001E3445" w:rsidP="00435DCC">
                      <w:r>
                        <w:t>Failure.</w:t>
                      </w:r>
                    </w:p>
                    <w:p w14:paraId="5C0C7D3D" w14:textId="77777777" w:rsidR="001E3445" w:rsidRDefault="001E3445"/>
                  </w:txbxContent>
                </v:textbox>
              </v:shape>
            </w:pict>
          </mc:Fallback>
        </mc:AlternateContent>
      </w:r>
      <w:r w:rsidR="004A656C">
        <w:rPr>
          <w:noProof/>
        </w:rPr>
        <mc:AlternateContent>
          <mc:Choice Requires="wps">
            <w:drawing>
              <wp:anchor distT="0" distB="0" distL="114300" distR="114300" simplePos="0" relativeHeight="251658380" behindDoc="0" locked="0" layoutInCell="1" allowOverlap="1" wp14:anchorId="1C778D13" wp14:editId="708D123C">
                <wp:simplePos x="0" y="0"/>
                <wp:positionH relativeFrom="column">
                  <wp:posOffset>4473245</wp:posOffset>
                </wp:positionH>
                <wp:positionV relativeFrom="paragraph">
                  <wp:posOffset>1225169</wp:posOffset>
                </wp:positionV>
                <wp:extent cx="2040941" cy="1499616"/>
                <wp:effectExtent l="0" t="0" r="16510" b="24765"/>
                <wp:wrapNone/>
                <wp:docPr id="36" name="Text Box 36"/>
                <wp:cNvGraphicFramePr/>
                <a:graphic xmlns:a="http://schemas.openxmlformats.org/drawingml/2006/main">
                  <a:graphicData uri="http://schemas.microsoft.com/office/word/2010/wordprocessingShape">
                    <wps:wsp>
                      <wps:cNvSpPr txBox="1"/>
                      <wps:spPr>
                        <a:xfrm>
                          <a:off x="0" y="0"/>
                          <a:ext cx="2040941" cy="1499616"/>
                        </a:xfrm>
                        <a:prstGeom prst="rect">
                          <a:avLst/>
                        </a:prstGeom>
                        <a:solidFill>
                          <a:schemeClr val="lt1"/>
                        </a:solidFill>
                        <a:ln w="6350">
                          <a:solidFill>
                            <a:prstClr val="black"/>
                          </a:solidFill>
                        </a:ln>
                      </wps:spPr>
                      <wps:txbx>
                        <w:txbxContent>
                          <w:p w14:paraId="7586B833" w14:textId="68A5439B" w:rsidR="00214165" w:rsidRDefault="001E3445" w:rsidP="004A656C">
                            <w:r>
                              <w:t>Empty input will show a MsgBox tell you where is empty.</w:t>
                            </w:r>
                          </w:p>
                          <w:p w14:paraId="2B99AB76" w14:textId="77777777" w:rsidR="00214165" w:rsidRDefault="002141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778D13" id="Text Box 36" o:spid="_x0000_s1116" type="#_x0000_t202" style="position:absolute;margin-left:352.2pt;margin-top:96.45pt;width:160.7pt;height:118.1pt;z-index:2516583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" fillcolor="white [3201]" strokeweight=".5pt">
                <v:textbox>
                  <w:txbxContent>
                    <w:p w14:paraId="7586B833" w14:textId="68A5439B" w:rsidR="00214165" w:rsidRDefault="001E3445" w:rsidP="004A656C">
                      <w:r>
                        <w:t>Empty input will show a MsgBox tell you where is empty.</w:t>
                      </w:r>
                    </w:p>
                    <w:p w14:paraId="2B99AB76" w14:textId="77777777" w:rsidR="00214165" w:rsidRDefault="00214165"/>
                  </w:txbxContent>
                </v:textbox>
              </v:shape>
            </w:pict>
          </mc:Fallback>
        </mc:AlternateContent>
      </w:r>
      <w:r w:rsidR="00CE4F37">
        <w:rPr>
          <w:noProof/>
        </w:rPr>
        <mc:AlternateContent>
          <mc:Choice Requires="wps">
            <w:drawing>
              <wp:anchor distT="0" distB="0" distL="114300" distR="114300" simplePos="0" relativeHeight="251658377" behindDoc="0" locked="0" layoutInCell="1" allowOverlap="1" wp14:anchorId="020DC0B8" wp14:editId="799E5B8D">
                <wp:simplePos x="0" y="0"/>
                <wp:positionH relativeFrom="column">
                  <wp:posOffset>4334256</wp:posOffset>
                </wp:positionH>
                <wp:positionV relativeFrom="paragraph">
                  <wp:posOffset>3207588</wp:posOffset>
                </wp:positionV>
                <wp:extent cx="504749" cy="4038753"/>
                <wp:effectExtent l="0" t="0" r="29210" b="19050"/>
                <wp:wrapNone/>
                <wp:docPr id="33" name="Right Brace 33"/>
                <wp:cNvGraphicFramePr/>
                <a:graphic xmlns:a="http://schemas.openxmlformats.org/drawingml/2006/main">
                  <a:graphicData uri="http://schemas.microsoft.com/office/word/2010/wordprocessingShape">
                    <wps:wsp>
                      <wps:cNvSpPr/>
                      <wps:spPr>
                        <a:xfrm>
                          <a:off x="0" y="0"/>
                          <a:ext cx="504749" cy="403875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FB77EA" id="Right Brace 33" o:spid="_x0000_s1026" type="#_x0000_t88" style="position:absolute;margin-left:341.3pt;margin-top:252.55pt;width:39.75pt;height:318pt;z-index:2516583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" adj="225" strokecolor="black [3200]" strokeweight=".5pt">
                <v:stroke joinstyle="miter"/>
              </v:shape>
            </w:pict>
          </mc:Fallback>
        </mc:AlternateContent>
      </w:r>
      <w:r w:rsidR="00CE4F37">
        <w:rPr>
          <w:noProof/>
        </w:rPr>
        <mc:AlternateContent>
          <mc:Choice Requires="wps">
            <w:drawing>
              <wp:anchor distT="0" distB="0" distL="114300" distR="114300" simplePos="0" relativeHeight="251658376" behindDoc="0" locked="0" layoutInCell="1" allowOverlap="1" wp14:anchorId="5808EB5A" wp14:editId="7E5C484F">
                <wp:simplePos x="0" y="0"/>
                <wp:positionH relativeFrom="column">
                  <wp:posOffset>3770986</wp:posOffset>
                </wp:positionH>
                <wp:positionV relativeFrom="paragraph">
                  <wp:posOffset>69367</wp:posOffset>
                </wp:positionV>
                <wp:extent cx="482803" cy="2838298"/>
                <wp:effectExtent l="0" t="0" r="31750" b="19685"/>
                <wp:wrapNone/>
                <wp:docPr id="32" name="Right Brace 32"/>
                <wp:cNvGraphicFramePr/>
                <a:graphic xmlns:a="http://schemas.openxmlformats.org/drawingml/2006/main">
                  <a:graphicData uri="http://schemas.microsoft.com/office/word/2010/wordprocessingShape">
                    <wps:wsp>
                      <wps:cNvSpPr/>
                      <wps:spPr>
                        <a:xfrm>
                          <a:off x="0" y="0"/>
                          <a:ext cx="482803" cy="2838298"/>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F8DF83" id="Right Brace 32" o:spid="_x0000_s1026" type="#_x0000_t88" style="position:absolute;margin-left:296.95pt;margin-top:5.45pt;width:38pt;height:223.5pt;z-index:251658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" adj="306" strokecolor="black [3200]" strokeweight=".5pt">
                <v:stroke joinstyle="miter"/>
              </v:shape>
            </w:pict>
          </mc:Fallback>
        </mc:AlternateContent>
      </w:r>
      <w:r w:rsidR="00CE4F37">
        <w:rPr>
          <w:noProof/>
        </w:rPr>
        <w:drawing>
          <wp:inline distT="0" distB="0" distL="0" distR="0" wp14:anchorId="7DE86042" wp14:editId="513F8833">
            <wp:extent cx="3664336" cy="3091543"/>
            <wp:effectExtent l="0" t="0" r="0" b="0"/>
            <wp:docPr id="114431356" name="Picture 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1356" name="Picture 143" descr="A screenshot of a computer&#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756865" cy="3169608"/>
                    </a:xfrm>
                    <a:prstGeom prst="rect">
                      <a:avLst/>
                    </a:prstGeom>
                  </pic:spPr>
                </pic:pic>
              </a:graphicData>
            </a:graphic>
          </wp:inline>
        </w:drawing>
      </w:r>
      <w:r w:rsidR="003B351C">
        <w:rPr>
          <w:noProof/>
        </w:rPr>
        <w:drawing>
          <wp:inline distT="0" distB="0" distL="0" distR="0" wp14:anchorId="520007B9" wp14:editId="23238609">
            <wp:extent cx="4118457" cy="4133850"/>
            <wp:effectExtent l="0" t="0" r="0" b="0"/>
            <wp:docPr id="840108210"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08210" name="Picture 142"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139619" cy="4155092"/>
                    </a:xfrm>
                    <a:prstGeom prst="rect">
                      <a:avLst/>
                    </a:prstGeom>
                  </pic:spPr>
                </pic:pic>
              </a:graphicData>
            </a:graphic>
          </wp:inline>
        </w:drawing>
      </w:r>
    </w:p>
    <w:p w14:paraId="4E06A59A" w14:textId="7D6042EF" w:rsidR="00F51DCB" w:rsidRDefault="008A0F1B" w:rsidP="000123CD">
      <w:r>
        <w:rPr>
          <w:noProof/>
        </w:rPr>
        <w:lastRenderedPageBreak/>
        <mc:AlternateContent>
          <mc:Choice Requires="wps">
            <w:drawing>
              <wp:anchor distT="0" distB="0" distL="114300" distR="114300" simplePos="0" relativeHeight="251658397" behindDoc="0" locked="0" layoutInCell="1" allowOverlap="1" wp14:anchorId="356B2D33" wp14:editId="6F768EC0">
                <wp:simplePos x="0" y="0"/>
                <wp:positionH relativeFrom="column">
                  <wp:posOffset>2089656</wp:posOffset>
                </wp:positionH>
                <wp:positionV relativeFrom="paragraph">
                  <wp:posOffset>90415</wp:posOffset>
                </wp:positionV>
                <wp:extent cx="576896" cy="1900874"/>
                <wp:effectExtent l="0" t="0" r="13970" b="23495"/>
                <wp:wrapNone/>
                <wp:docPr id="51" name="Text Box 51"/>
                <wp:cNvGraphicFramePr/>
                <a:graphic xmlns:a="http://schemas.openxmlformats.org/drawingml/2006/main">
                  <a:graphicData uri="http://schemas.microsoft.com/office/word/2010/wordprocessingShape">
                    <wps:wsp>
                      <wps:cNvSpPr txBox="1"/>
                      <wps:spPr>
                        <a:xfrm>
                          <a:off x="0" y="0"/>
                          <a:ext cx="576896" cy="1900874"/>
                        </a:xfrm>
                        <a:prstGeom prst="rect">
                          <a:avLst/>
                        </a:prstGeom>
                        <a:solidFill>
                          <a:schemeClr val="lt1"/>
                        </a:solidFill>
                        <a:ln w="6350">
                          <a:solidFill>
                            <a:prstClr val="black"/>
                          </a:solidFill>
                        </a:ln>
                      </wps:spPr>
                      <wps:txbx>
                        <w:txbxContent>
                          <w:p w14:paraId="0912C48F" w14:textId="4A095100" w:rsidR="001D2B89" w:rsidRDefault="001D2B89">
                            <w:r>
                              <w:t>Code check your input data is or not null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2D33" id="Text Box 51" o:spid="_x0000_s1117" type="#_x0000_t202" style="position:absolute;margin-left:164.55pt;margin-top:7.1pt;width:45.4pt;height:149.7pt;z-index:251658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" fillcolor="white [3201]" strokeweight=".5pt">
                <v:textbox>
                  <w:txbxContent>
                    <w:p w14:paraId="0912C48F" w14:textId="4A095100" w:rsidR="001D2B89" w:rsidRDefault="001D2B89">
                      <w:r>
                        <w:t>Code check your input data is or not null</w:t>
                      </w:r>
                    </w:p>
                  </w:txbxContent>
                </v:textbox>
              </v:shape>
            </w:pict>
          </mc:Fallback>
        </mc:AlternateContent>
      </w:r>
      <w:r>
        <w:rPr>
          <w:noProof/>
        </w:rPr>
        <mc:AlternateContent>
          <mc:Choice Requires="wps">
            <w:drawing>
              <wp:anchor distT="0" distB="0" distL="114300" distR="114300" simplePos="0" relativeHeight="251658398" behindDoc="0" locked="0" layoutInCell="1" allowOverlap="1" wp14:anchorId="11466012" wp14:editId="715546EA">
                <wp:simplePos x="0" y="0"/>
                <wp:positionH relativeFrom="column">
                  <wp:posOffset>5023590</wp:posOffset>
                </wp:positionH>
                <wp:positionV relativeFrom="paragraph">
                  <wp:posOffset>2182877</wp:posOffset>
                </wp:positionV>
                <wp:extent cx="1727823" cy="779764"/>
                <wp:effectExtent l="0" t="0" r="25400" b="20955"/>
                <wp:wrapNone/>
                <wp:docPr id="52" name="Text Box 52"/>
                <wp:cNvGraphicFramePr/>
                <a:graphic xmlns:a="http://schemas.openxmlformats.org/drawingml/2006/main">
                  <a:graphicData uri="http://schemas.microsoft.com/office/word/2010/wordprocessingShape">
                    <wps:wsp>
                      <wps:cNvSpPr txBox="1"/>
                      <wps:spPr>
                        <a:xfrm>
                          <a:off x="0" y="0"/>
                          <a:ext cx="1727823" cy="779764"/>
                        </a:xfrm>
                        <a:prstGeom prst="rect">
                          <a:avLst/>
                        </a:prstGeom>
                        <a:solidFill>
                          <a:schemeClr val="lt1"/>
                        </a:solidFill>
                        <a:ln w="6350">
                          <a:solidFill>
                            <a:prstClr val="black"/>
                          </a:solidFill>
                        </a:ln>
                      </wps:spPr>
                      <wps:txbx>
                        <w:txbxContent>
                          <w:p w14:paraId="69289949" w14:textId="337F9993" w:rsidR="001D2B89" w:rsidRDefault="001D2B89">
                            <w:r>
                              <w:t>Code to conduct change delete and show the Changed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466012" id="Text Box 52" o:spid="_x0000_s1118" type="#_x0000_t202" style="position:absolute;margin-left:395.55pt;margin-top:171.9pt;width:136.05pt;height:61.4pt;z-index:2516583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" fillcolor="white [3201]" strokeweight=".5pt">
                <v:textbox>
                  <w:txbxContent>
                    <w:p w14:paraId="69289949" w14:textId="337F9993" w:rsidR="001D2B89" w:rsidRDefault="001D2B89">
                      <w:r>
                        <w:t>Code to conduct change delete and show the Changed status.</w:t>
                      </w:r>
                    </w:p>
                  </w:txbxContent>
                </v:textbox>
              </v:shape>
            </w:pict>
          </mc:Fallback>
        </mc:AlternateContent>
      </w:r>
      <w:r>
        <w:rPr>
          <w:noProof/>
        </w:rPr>
        <mc:AlternateContent>
          <mc:Choice Requires="wps">
            <w:drawing>
              <wp:anchor distT="0" distB="0" distL="114300" distR="114300" simplePos="0" relativeHeight="251658396" behindDoc="0" locked="0" layoutInCell="1" allowOverlap="1" wp14:anchorId="12EB4758" wp14:editId="3E9713AB">
                <wp:simplePos x="0" y="0"/>
                <wp:positionH relativeFrom="column">
                  <wp:posOffset>4311144</wp:posOffset>
                </wp:positionH>
                <wp:positionV relativeFrom="paragraph">
                  <wp:posOffset>628958</wp:posOffset>
                </wp:positionV>
                <wp:extent cx="460004" cy="3590282"/>
                <wp:effectExtent l="0" t="0" r="54610" b="10795"/>
                <wp:wrapNone/>
                <wp:docPr id="50" name="Right Brace 50"/>
                <wp:cNvGraphicFramePr/>
                <a:graphic xmlns:a="http://schemas.openxmlformats.org/drawingml/2006/main">
                  <a:graphicData uri="http://schemas.microsoft.com/office/word/2010/wordprocessingShape">
                    <wps:wsp>
                      <wps:cNvSpPr/>
                      <wps:spPr>
                        <a:xfrm>
                          <a:off x="0" y="0"/>
                          <a:ext cx="460004" cy="359028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1CA922" id="Right Brace 50" o:spid="_x0000_s1026" type="#_x0000_t88" style="position:absolute;margin-left:339.45pt;margin-top:49.5pt;width:36.2pt;height:282.7pt;z-index:2516583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" adj="231" strokecolor="black [3200]" strokeweight=".5pt">
                <v:stroke joinstyle="miter"/>
              </v:shape>
            </w:pict>
          </mc:Fallback>
        </mc:AlternateContent>
      </w:r>
      <w:r>
        <w:rPr>
          <w:noProof/>
        </w:rPr>
        <mc:AlternateContent>
          <mc:Choice Requires="wps">
            <w:drawing>
              <wp:anchor distT="0" distB="0" distL="114300" distR="114300" simplePos="0" relativeHeight="251658395" behindDoc="0" locked="0" layoutInCell="1" allowOverlap="1" wp14:anchorId="62116A64" wp14:editId="0C2B529E">
                <wp:simplePos x="0" y="0"/>
                <wp:positionH relativeFrom="column">
                  <wp:posOffset>1820385</wp:posOffset>
                </wp:positionH>
                <wp:positionV relativeFrom="paragraph">
                  <wp:posOffset>197002</wp:posOffset>
                </wp:positionV>
                <wp:extent cx="286101" cy="2311244"/>
                <wp:effectExtent l="0" t="0" r="38100" b="13335"/>
                <wp:wrapNone/>
                <wp:docPr id="49" name="Right Brace 49"/>
                <wp:cNvGraphicFramePr/>
                <a:graphic xmlns:a="http://schemas.openxmlformats.org/drawingml/2006/main">
                  <a:graphicData uri="http://schemas.microsoft.com/office/word/2010/wordprocessingShape">
                    <wps:wsp>
                      <wps:cNvSpPr/>
                      <wps:spPr>
                        <a:xfrm>
                          <a:off x="0" y="0"/>
                          <a:ext cx="286101" cy="2311244"/>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17A17B" id="Right Brace 49" o:spid="_x0000_s1026" type="#_x0000_t88" style="position:absolute;margin-left:143.35pt;margin-top:15.5pt;width:22.55pt;height:182pt;z-index:2516583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" adj="223" strokecolor="black [3200]" strokeweight=".5pt">
                <v:stroke joinstyle="miter"/>
              </v:shape>
            </w:pict>
          </mc:Fallback>
        </mc:AlternateContent>
      </w:r>
      <w:r>
        <w:rPr>
          <w:noProof/>
        </w:rPr>
        <w:drawing>
          <wp:inline distT="0" distB="0" distL="0" distR="0" wp14:anchorId="1CDCA2D7" wp14:editId="385ABDAC">
            <wp:extent cx="2677886" cy="4377292"/>
            <wp:effectExtent l="0" t="0" r="8255" b="4445"/>
            <wp:docPr id="1537495062" name="Picture 1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5062" name="Picture 138" descr="A screenshot of a computer program&#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704501" cy="4420796"/>
                    </a:xfrm>
                    <a:prstGeom prst="rect">
                      <a:avLst/>
                    </a:prstGeom>
                  </pic:spPr>
                </pic:pic>
              </a:graphicData>
            </a:graphic>
          </wp:inline>
        </w:drawing>
      </w:r>
      <w:r w:rsidR="00F51DCB">
        <w:rPr>
          <w:noProof/>
        </w:rPr>
        <w:drawing>
          <wp:inline distT="0" distB="0" distL="0" distR="0" wp14:anchorId="3FA3D8F0" wp14:editId="175F9F61">
            <wp:extent cx="2721429" cy="3835420"/>
            <wp:effectExtent l="0" t="0" r="0" b="0"/>
            <wp:docPr id="1300059902" name="Picture 1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28823" name="Picture 139" descr="A screenshot of a computer program&#10;&#10;Description automatically generated"/>
                    <pic:cNvPicPr/>
                  </pic:nvPicPr>
                  <pic:blipFill rotWithShape="1">
                    <a:blip r:embed="rId151" cstate="print">
                      <a:extLst>
                        <a:ext uri="{28A0092B-C50C-407E-A947-70E740481C1C}">
                          <a14:useLocalDpi xmlns:a14="http://schemas.microsoft.com/office/drawing/2010/main" val="0"/>
                        </a:ext>
                      </a:extLst>
                    </a:blip>
                    <a:srcRect t="18957"/>
                    <a:stretch/>
                  </pic:blipFill>
                  <pic:spPr bwMode="auto">
                    <a:xfrm>
                      <a:off x="0" y="0"/>
                      <a:ext cx="2769394" cy="3903019"/>
                    </a:xfrm>
                    <a:prstGeom prst="rect">
                      <a:avLst/>
                    </a:prstGeom>
                    <a:ln>
                      <a:noFill/>
                    </a:ln>
                    <a:extLst>
                      <a:ext uri="{53640926-AAD7-44D8-BBD7-CCE9431645EC}">
                        <a14:shadowObscured xmlns:a14="http://schemas.microsoft.com/office/drawing/2010/main"/>
                      </a:ext>
                    </a:extLst>
                  </pic:spPr>
                </pic:pic>
              </a:graphicData>
            </a:graphic>
          </wp:inline>
        </w:drawing>
      </w:r>
    </w:p>
    <w:p w14:paraId="0B6912BA" w14:textId="7896414F" w:rsidR="00F51DCB" w:rsidRDefault="00F51DCB" w:rsidP="000123CD"/>
    <w:p w14:paraId="3772F555" w14:textId="5FC3A96C" w:rsidR="00F51DCB" w:rsidRDefault="00F51DCB" w:rsidP="000123CD"/>
    <w:p w14:paraId="229995EC" w14:textId="088D7FF8" w:rsidR="000123CD" w:rsidRDefault="001D2B89" w:rsidP="000123CD">
      <w:r>
        <w:rPr>
          <w:noProof/>
        </w:rPr>
        <w:lastRenderedPageBreak/>
        <mc:AlternateContent>
          <mc:Choice Requires="wps">
            <w:drawing>
              <wp:anchor distT="0" distB="0" distL="114300" distR="114300" simplePos="0" relativeHeight="251658401" behindDoc="0" locked="0" layoutInCell="1" allowOverlap="1" wp14:anchorId="45744E02" wp14:editId="3CC22844">
                <wp:simplePos x="0" y="0"/>
                <wp:positionH relativeFrom="column">
                  <wp:posOffset>4114800</wp:posOffset>
                </wp:positionH>
                <wp:positionV relativeFrom="paragraph">
                  <wp:posOffset>1784580</wp:posOffset>
                </wp:positionV>
                <wp:extent cx="2058670" cy="903180"/>
                <wp:effectExtent l="0" t="0" r="17780" b="11430"/>
                <wp:wrapNone/>
                <wp:docPr id="55" name="Text Box 55"/>
                <wp:cNvGraphicFramePr/>
                <a:graphic xmlns:a="http://schemas.openxmlformats.org/drawingml/2006/main">
                  <a:graphicData uri="http://schemas.microsoft.com/office/word/2010/wordprocessingShape">
                    <wps:wsp>
                      <wps:cNvSpPr txBox="1"/>
                      <wps:spPr>
                        <a:xfrm>
                          <a:off x="0" y="0"/>
                          <a:ext cx="2058670" cy="903180"/>
                        </a:xfrm>
                        <a:prstGeom prst="rect">
                          <a:avLst/>
                        </a:prstGeom>
                        <a:solidFill>
                          <a:schemeClr val="lt1"/>
                        </a:solidFill>
                        <a:ln w="6350">
                          <a:solidFill>
                            <a:prstClr val="black"/>
                          </a:solidFill>
                        </a:ln>
                      </wps:spPr>
                      <wps:txbx>
                        <w:txbxContent>
                          <w:p w14:paraId="66458B14" w14:textId="12CF97CB" w:rsidR="001D2B89" w:rsidRDefault="001D2B89">
                            <w:r>
                              <w:t>Code can conducting data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744E02" id="Text Box 55" o:spid="_x0000_s1119" type="#_x0000_t202" style="position:absolute;margin-left:324pt;margin-top:140.5pt;width:162.1pt;height:71.1pt;z-index:2516584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" fillcolor="white [3201]" strokeweight=".5pt">
                <v:textbox>
                  <w:txbxContent>
                    <w:p w14:paraId="66458B14" w14:textId="12CF97CB" w:rsidR="001D2B89" w:rsidRDefault="001D2B89">
                      <w:r>
                        <w:t>Code can conducting data query.</w:t>
                      </w:r>
                    </w:p>
                  </w:txbxContent>
                </v:textbox>
              </v:shape>
            </w:pict>
          </mc:Fallback>
        </mc:AlternateContent>
      </w:r>
      <w:r>
        <w:rPr>
          <w:noProof/>
        </w:rPr>
        <mc:AlternateContent>
          <mc:Choice Requires="wps">
            <w:drawing>
              <wp:anchor distT="0" distB="0" distL="114300" distR="114300" simplePos="0" relativeHeight="251658402" behindDoc="0" locked="0" layoutInCell="1" allowOverlap="1" wp14:anchorId="1872E420" wp14:editId="7133DB8F">
                <wp:simplePos x="0" y="0"/>
                <wp:positionH relativeFrom="column">
                  <wp:posOffset>4731880</wp:posOffset>
                </wp:positionH>
                <wp:positionV relativeFrom="paragraph">
                  <wp:posOffset>3933139</wp:posOffset>
                </wp:positionV>
                <wp:extent cx="1806360" cy="987328"/>
                <wp:effectExtent l="0" t="0" r="22860" b="22860"/>
                <wp:wrapNone/>
                <wp:docPr id="56" name="Text Box 56"/>
                <wp:cNvGraphicFramePr/>
                <a:graphic xmlns:a="http://schemas.openxmlformats.org/drawingml/2006/main">
                  <a:graphicData uri="http://schemas.microsoft.com/office/word/2010/wordprocessingShape">
                    <wps:wsp>
                      <wps:cNvSpPr txBox="1"/>
                      <wps:spPr>
                        <a:xfrm>
                          <a:off x="0" y="0"/>
                          <a:ext cx="1806360" cy="987328"/>
                        </a:xfrm>
                        <a:prstGeom prst="rect">
                          <a:avLst/>
                        </a:prstGeom>
                        <a:solidFill>
                          <a:schemeClr val="lt1"/>
                        </a:solidFill>
                        <a:ln w="6350">
                          <a:solidFill>
                            <a:prstClr val="black"/>
                          </a:solidFill>
                        </a:ln>
                      </wps:spPr>
                      <wps:txbx>
                        <w:txbxContent>
                          <w:p w14:paraId="2AD60AE2" w14:textId="433F423F" w:rsidR="001D2B89" w:rsidRDefault="001D2B89">
                            <w:r>
                              <w:t>Code When doubleclick the peoduct ID lt will open a form</w:t>
                            </w:r>
                          </w:p>
                          <w:p w14:paraId="6CDD3F67" w14:textId="3D9BFA76" w:rsidR="001D2B89" w:rsidRDefault="001D2B89">
                            <w:r>
                              <w:t>Which called product menagemnt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2E420" id="Text Box 56" o:spid="_x0000_s1120" type="#_x0000_t202" style="position:absolute;margin-left:372.6pt;margin-top:309.7pt;width:142.25pt;height:77.75pt;z-index:25165840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" fillcolor="white [3201]" strokeweight=".5pt">
                <v:textbox>
                  <w:txbxContent>
                    <w:p w14:paraId="2AD60AE2" w14:textId="433F423F" w:rsidR="001D2B89" w:rsidRDefault="001D2B89">
                      <w:r>
                        <w:t>Code When doubleclick the peoduct ID lt will open a form</w:t>
                      </w:r>
                    </w:p>
                    <w:p w14:paraId="6CDD3F67" w14:textId="3D9BFA76" w:rsidR="001D2B89" w:rsidRDefault="001D2B89">
                      <w:r>
                        <w:t>Which called product menagemnt</w:t>
                      </w:r>
                    </w:p>
                  </w:txbxContent>
                </v:textbox>
              </v:shape>
            </w:pict>
          </mc:Fallback>
        </mc:AlternateContent>
      </w:r>
      <w:r>
        <w:rPr>
          <w:noProof/>
        </w:rPr>
        <mc:AlternateContent>
          <mc:Choice Requires="wps">
            <w:drawing>
              <wp:anchor distT="0" distB="0" distL="114300" distR="114300" simplePos="0" relativeHeight="251658400" behindDoc="0" locked="0" layoutInCell="1" allowOverlap="1" wp14:anchorId="461658F3" wp14:editId="2251787C">
                <wp:simplePos x="0" y="0"/>
                <wp:positionH relativeFrom="column">
                  <wp:posOffset>4451389</wp:posOffset>
                </wp:positionH>
                <wp:positionV relativeFrom="paragraph">
                  <wp:posOffset>3916310</wp:posOffset>
                </wp:positionV>
                <wp:extent cx="179514" cy="437566"/>
                <wp:effectExtent l="0" t="0" r="30480" b="19685"/>
                <wp:wrapNone/>
                <wp:docPr id="54" name="Right Brace 54"/>
                <wp:cNvGraphicFramePr/>
                <a:graphic xmlns:a="http://schemas.openxmlformats.org/drawingml/2006/main">
                  <a:graphicData uri="http://schemas.microsoft.com/office/word/2010/wordprocessingShape">
                    <wps:wsp>
                      <wps:cNvSpPr/>
                      <wps:spPr>
                        <a:xfrm>
                          <a:off x="0" y="0"/>
                          <a:ext cx="179514" cy="437566"/>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17CAAB" id="Right Brace 54" o:spid="_x0000_s1026" type="#_x0000_t88" style="position:absolute;margin-left:350.5pt;margin-top:308.35pt;width:14.15pt;height:34.45pt;z-index:25165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" adj="738" strokecolor="black [3200]" strokeweight=".5pt">
                <v:stroke joinstyle="miter"/>
              </v:shape>
            </w:pict>
          </mc:Fallback>
        </mc:AlternateContent>
      </w:r>
      <w:r>
        <w:rPr>
          <w:noProof/>
        </w:rPr>
        <mc:AlternateContent>
          <mc:Choice Requires="wps">
            <w:drawing>
              <wp:anchor distT="0" distB="0" distL="114300" distR="114300" simplePos="0" relativeHeight="251658399" behindDoc="0" locked="0" layoutInCell="1" allowOverlap="1" wp14:anchorId="0FFE956E" wp14:editId="4B064BF1">
                <wp:simplePos x="0" y="0"/>
                <wp:positionH relativeFrom="column">
                  <wp:posOffset>3727723</wp:posOffset>
                </wp:positionH>
                <wp:positionV relativeFrom="paragraph">
                  <wp:posOffset>483103</wp:posOffset>
                </wp:positionV>
                <wp:extent cx="117806" cy="3281742"/>
                <wp:effectExtent l="0" t="0" r="34925" b="13970"/>
                <wp:wrapNone/>
                <wp:docPr id="53" name="Right Brace 53"/>
                <wp:cNvGraphicFramePr/>
                <a:graphic xmlns:a="http://schemas.openxmlformats.org/drawingml/2006/main">
                  <a:graphicData uri="http://schemas.microsoft.com/office/word/2010/wordprocessingShape">
                    <wps:wsp>
                      <wps:cNvSpPr/>
                      <wps:spPr>
                        <a:xfrm>
                          <a:off x="0" y="0"/>
                          <a:ext cx="117806" cy="328174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64A672" id="Right Brace 53" o:spid="_x0000_s1026" type="#_x0000_t88" style="position:absolute;margin-left:293.5pt;margin-top:38.05pt;width:9.3pt;height:258.4pt;z-index:2516583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" adj="65" strokecolor="black [3200]" strokeweight=".5pt">
                <v:stroke joinstyle="miter"/>
              </v:shape>
            </w:pict>
          </mc:Fallback>
        </mc:AlternateContent>
      </w:r>
      <w:r w:rsidR="00EC1514">
        <w:rPr>
          <w:noProof/>
        </w:rPr>
        <w:drawing>
          <wp:inline distT="0" distB="0" distL="0" distR="0" wp14:anchorId="453F69BF" wp14:editId="0D7F9541">
            <wp:extent cx="5023725" cy="4330598"/>
            <wp:effectExtent l="0" t="0" r="5715" b="0"/>
            <wp:docPr id="83745301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53011" name="Picture 141" descr="A screenshot of a compute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131559" cy="4423554"/>
                    </a:xfrm>
                    <a:prstGeom prst="rect">
                      <a:avLst/>
                    </a:prstGeom>
                  </pic:spPr>
                </pic:pic>
              </a:graphicData>
            </a:graphic>
          </wp:inline>
        </w:drawing>
      </w:r>
    </w:p>
    <w:p w14:paraId="69D22243" w14:textId="589A4E29" w:rsidR="00021139" w:rsidRPr="00A07854" w:rsidRDefault="00021139" w:rsidP="00A07854">
      <w:pPr>
        <w:pStyle w:val="Heading2"/>
      </w:pPr>
      <w:bookmarkStart w:id="42" w:name="_Toc195282892"/>
      <w:r w:rsidRPr="00A07854">
        <w:lastRenderedPageBreak/>
        <w:t>FROMS:</w:t>
      </w:r>
      <w:r w:rsidR="00D50C22">
        <w:t xml:space="preserve"> </w:t>
      </w:r>
      <w:r w:rsidRPr="00A07854">
        <w:t>ALL PAYMENTMETHOD</w:t>
      </w:r>
      <w:bookmarkEnd w:id="42"/>
    </w:p>
    <w:p w14:paraId="4D3CC8C6" w14:textId="06C14F67" w:rsidR="005D59F9" w:rsidRPr="005D59F9" w:rsidRDefault="00331CA1" w:rsidP="005D59F9">
      <w:r>
        <w:rPr>
          <w:noProof/>
        </w:rPr>
        <mc:AlternateContent>
          <mc:Choice Requires="wps">
            <w:drawing>
              <wp:anchor distT="0" distB="0" distL="114300" distR="114300" simplePos="0" relativeHeight="251658344" behindDoc="0" locked="0" layoutInCell="1" allowOverlap="1" wp14:anchorId="0E1861DE" wp14:editId="6D4FCCA8">
                <wp:simplePos x="0" y="0"/>
                <wp:positionH relativeFrom="column">
                  <wp:posOffset>4641010</wp:posOffset>
                </wp:positionH>
                <wp:positionV relativeFrom="paragraph">
                  <wp:posOffset>3642588</wp:posOffset>
                </wp:positionV>
                <wp:extent cx="1832395" cy="398780"/>
                <wp:effectExtent l="0" t="0" r="15875" b="20320"/>
                <wp:wrapNone/>
                <wp:docPr id="578701628" name="Text Box 155"/>
                <wp:cNvGraphicFramePr/>
                <a:graphic xmlns:a="http://schemas.openxmlformats.org/drawingml/2006/main">
                  <a:graphicData uri="http://schemas.microsoft.com/office/word/2010/wordprocessingShape">
                    <wps:wsp>
                      <wps:cNvSpPr/>
                      <wps:spPr>
                        <a:xfrm>
                          <a:off x="0" y="0"/>
                          <a:ext cx="1832395" cy="398780"/>
                        </a:xfrm>
                        <a:prstGeom prst="rect">
                          <a:avLst/>
                        </a:prstGeom>
                        <a:solidFill>
                          <a:schemeClr val="lt1"/>
                        </a:solidFill>
                        <a:ln w="6350">
                          <a:solidFill>
                            <a:srgbClr val="000000"/>
                          </a:solidFill>
                        </a:ln>
                      </wps:spPr>
                      <wps:txbx>
                        <w:txbxContent>
                          <w:p w14:paraId="214322C4" w14:textId="2D50AC36" w:rsidR="009D5863" w:rsidRPr="00331CA1" w:rsidRDefault="00331CA1" w:rsidP="00C5318D">
                            <w:pPr>
                              <w:rPr>
                                <w:rFonts w:ascii="Microsoft JhengHei" w:eastAsia="Microsoft JhengHei" w:hAnsi="Microsoft JhengHei" w:cs="Microsoft JhengHei"/>
                                <w:sz w:val="32"/>
                                <w:szCs w:val="32"/>
                                <w:lang w:eastAsia="zh-TW"/>
                              </w:rPr>
                            </w:pPr>
                            <w:r>
                              <w:rPr>
                                <w:sz w:val="32"/>
                                <w:szCs w:val="32"/>
                              </w:rPr>
                              <w:t>C</w:t>
                            </w:r>
                            <w:r>
                              <w:rPr>
                                <w:rFonts w:ascii="Microsoft JhengHei" w:eastAsia="Microsoft JhengHei" w:hAnsi="Microsoft JhengHei" w:cs="Microsoft JhengHei"/>
                                <w:sz w:val="32"/>
                                <w:szCs w:val="32"/>
                                <w:lang w:eastAsia="zh-TW"/>
                              </w:rPr>
                              <w:t>lick the button</w:t>
                            </w:r>
                          </w:p>
                          <w:p w14:paraId="1E89210D" w14:textId="718BC2D1" w:rsidR="00C5318D" w:rsidRDefault="00441640" w:rsidP="00441640">
                            <w:pPr>
                              <w:spacing w:line="276" w:lineRule="auto"/>
                              <w:rPr>
                                <w:rFonts w:ascii="Calibri" w:hAnsi="Calibri" w:cs="Calibri"/>
                                <w:color w:val="000000"/>
                                <w:sz w:val="32"/>
                                <w:szCs w:val="32"/>
                              </w:rPr>
                            </w:pPr>
                            <w:r>
                              <w:rPr>
                                <w:rFonts w:ascii="Calibri" w:hAnsi="Calibri" w:cs="Calibri"/>
                                <w:color w:val="000000"/>
                                <w:sz w:val="32"/>
                                <w:szCs w:val="32"/>
                              </w:rPr>
                              <w:t>Click this button</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0E1861DE" id="Text Box 155" o:spid="_x0000_s1121" style="position:absolute;margin-left:365.45pt;margin-top:286.8pt;width:144.3pt;height:31.4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" fillcolor="white [3201]" strokeweight=".5pt">
                <v:textbox>
                  <w:txbxContent>
                    <w:p w14:paraId="214322C4" w14:textId="2D50AC36" w:rsidR="009D5863" w:rsidRPr="00331CA1" w:rsidRDefault="00331CA1" w:rsidP="00C5318D">
                      <w:pPr>
                        <w:rPr>
                          <w:rFonts w:ascii="Microsoft JhengHei" w:eastAsia="Microsoft JhengHei" w:hAnsi="Microsoft JhengHei" w:cs="Microsoft JhengHei"/>
                          <w:sz w:val="32"/>
                          <w:szCs w:val="32"/>
                          <w:lang w:eastAsia="zh-TW"/>
                        </w:rPr>
                      </w:pPr>
                      <w:r>
                        <w:rPr>
                          <w:sz w:val="32"/>
                          <w:szCs w:val="32"/>
                        </w:rPr>
                        <w:t>C</w:t>
                      </w:r>
                      <w:r>
                        <w:rPr>
                          <w:rFonts w:ascii="Microsoft JhengHei" w:eastAsia="Microsoft JhengHei" w:hAnsi="Microsoft JhengHei" w:cs="Microsoft JhengHei"/>
                          <w:sz w:val="32"/>
                          <w:szCs w:val="32"/>
                          <w:lang w:eastAsia="zh-TW"/>
                        </w:rPr>
                        <w:t>lick the button</w:t>
                      </w:r>
                    </w:p>
                    <w:p w14:paraId="1E89210D" w14:textId="718BC2D1" w:rsidR="00C5318D" w:rsidRDefault="00441640" w:rsidP="00441640">
                      <w:pPr>
                        <w:spacing w:line="276" w:lineRule="auto"/>
                        <w:rPr>
                          <w:rFonts w:ascii="Calibri" w:hAnsi="Calibri" w:cs="Calibri"/>
                          <w:color w:val="000000"/>
                          <w:sz w:val="32"/>
                          <w:szCs w:val="32"/>
                        </w:rPr>
                      </w:pPr>
                      <w:r>
                        <w:rPr>
                          <w:rFonts w:ascii="Calibri" w:hAnsi="Calibri" w:cs="Calibri"/>
                          <w:color w:val="000000"/>
                          <w:sz w:val="32"/>
                          <w:szCs w:val="32"/>
                        </w:rPr>
                        <w:t>Click this button</w:t>
                      </w:r>
                    </w:p>
                  </w:txbxContent>
                </v:textbox>
              </v:rect>
            </w:pict>
          </mc:Fallback>
        </mc:AlternateContent>
      </w:r>
      <w:r w:rsidR="007241DC">
        <w:rPr>
          <w:noProof/>
        </w:rPr>
        <mc:AlternateContent>
          <mc:Choice Requires="wps">
            <w:drawing>
              <wp:anchor distT="0" distB="0" distL="114300" distR="114300" simplePos="0" relativeHeight="251658345" behindDoc="0" locked="0" layoutInCell="1" allowOverlap="1" wp14:anchorId="4E109626" wp14:editId="53CCE44F">
                <wp:simplePos x="0" y="0"/>
                <wp:positionH relativeFrom="column">
                  <wp:posOffset>3582063</wp:posOffset>
                </wp:positionH>
                <wp:positionV relativeFrom="paragraph">
                  <wp:posOffset>3277953</wp:posOffset>
                </wp:positionV>
                <wp:extent cx="1025718" cy="365760"/>
                <wp:effectExtent l="0" t="38100" r="15875" b="15240"/>
                <wp:wrapNone/>
                <wp:docPr id="1811348956" name="Straight Arrow Connector 157"/>
                <wp:cNvGraphicFramePr/>
                <a:graphic xmlns:a="http://schemas.openxmlformats.org/drawingml/2006/main">
                  <a:graphicData uri="http://schemas.microsoft.com/office/word/2010/wordprocessingShape">
                    <wps:wsp>
                      <wps:cNvCnPr/>
                      <wps:spPr>
                        <a:xfrm flipH="1" flipV="1">
                          <a:off x="0" y="0"/>
                          <a:ext cx="1025718"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9F51BC" id="Straight Arrow Connector 157" o:spid="_x0000_s1026" type="#_x0000_t32" style="position:absolute;margin-left:282.05pt;margin-top:258.1pt;width:80.75pt;height:28.8pt;flip:x y;z-index:2516583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" strokecolor="black [3200]" strokeweight=".5pt">
                <v:stroke endarrow="block" joinstyle="miter"/>
              </v:shape>
            </w:pict>
          </mc:Fallback>
        </mc:AlternateContent>
      </w:r>
      <w:r w:rsidR="00C5318D">
        <w:rPr>
          <w:noProof/>
        </w:rPr>
        <w:drawing>
          <wp:inline distT="0" distB="0" distL="0" distR="0" wp14:anchorId="7CCFD6E6" wp14:editId="4F4EBB31">
            <wp:extent cx="4210541" cy="5565913"/>
            <wp:effectExtent l="0" t="0" r="6350" b="0"/>
            <wp:docPr id="440137807" name="Picture 15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30442" name="Picture 118" descr="A screenshot of a menu&#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315052" cy="5704066"/>
                    </a:xfrm>
                    <a:prstGeom prst="rect">
                      <a:avLst/>
                    </a:prstGeom>
                  </pic:spPr>
                </pic:pic>
              </a:graphicData>
            </a:graphic>
          </wp:inline>
        </w:drawing>
      </w:r>
    </w:p>
    <w:p w14:paraId="79FFC1D0" w14:textId="783AB303" w:rsidR="00201433" w:rsidRDefault="001D2B89" w:rsidP="00CA7E7B">
      <w:r>
        <w:rPr>
          <w:noProof/>
        </w:rPr>
        <w:lastRenderedPageBreak/>
        <mc:AlternateContent>
          <mc:Choice Requires="wps">
            <w:drawing>
              <wp:anchor distT="0" distB="0" distL="114300" distR="114300" simplePos="0" relativeHeight="251658405" behindDoc="0" locked="0" layoutInCell="1" allowOverlap="1" wp14:anchorId="0AED50E1" wp14:editId="3DC42569">
                <wp:simplePos x="0" y="0"/>
                <wp:positionH relativeFrom="column">
                  <wp:posOffset>1203306</wp:posOffset>
                </wp:positionH>
                <wp:positionV relativeFrom="paragraph">
                  <wp:posOffset>-330321</wp:posOffset>
                </wp:positionV>
                <wp:extent cx="1279038" cy="443176"/>
                <wp:effectExtent l="0" t="0" r="16510" b="14605"/>
                <wp:wrapNone/>
                <wp:docPr id="59" name="Text Box 59"/>
                <wp:cNvGraphicFramePr/>
                <a:graphic xmlns:a="http://schemas.openxmlformats.org/drawingml/2006/main">
                  <a:graphicData uri="http://schemas.microsoft.com/office/word/2010/wordprocessingShape">
                    <wps:wsp>
                      <wps:cNvSpPr txBox="1"/>
                      <wps:spPr>
                        <a:xfrm>
                          <a:off x="0" y="0"/>
                          <a:ext cx="1279038" cy="443176"/>
                        </a:xfrm>
                        <a:prstGeom prst="rect">
                          <a:avLst/>
                        </a:prstGeom>
                        <a:solidFill>
                          <a:schemeClr val="lt1"/>
                        </a:solidFill>
                        <a:ln w="6350">
                          <a:solidFill>
                            <a:prstClr val="black"/>
                          </a:solidFill>
                        </a:ln>
                      </wps:spPr>
                      <wps:txbx>
                        <w:txbxContent>
                          <w:p w14:paraId="3E20CEA9" w14:textId="53B8966F" w:rsidR="001D2B89" w:rsidRDefault="001D2B89">
                            <w:r>
                              <w:t>Same function with coustomer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D50E1" id="_x0000_s1122" type="#_x0000_t202" style="position:absolute;margin-left:94.75pt;margin-top:-26pt;width:100.7pt;height:34.9pt;z-index:2516584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" fillcolor="white [3201]" strokeweight=".5pt">
                <v:textbox>
                  <w:txbxContent>
                    <w:p w14:paraId="3E20CEA9" w14:textId="53B8966F" w:rsidR="001D2B89" w:rsidRDefault="001D2B89">
                      <w:r>
                        <w:t>Same function with coustomer</w:t>
                      </w:r>
                    </w:p>
                  </w:txbxContent>
                </v:textbox>
              </v:shape>
            </w:pict>
          </mc:Fallback>
        </mc:AlternateContent>
      </w:r>
      <w:r>
        <w:rPr>
          <w:noProof/>
        </w:rPr>
        <mc:AlternateContent>
          <mc:Choice Requires="wps">
            <w:drawing>
              <wp:anchor distT="0" distB="0" distL="114300" distR="114300" simplePos="0" relativeHeight="251658404" behindDoc="0" locked="0" layoutInCell="1" allowOverlap="1" wp14:anchorId="338FCC61" wp14:editId="5DC71AC0">
                <wp:simplePos x="0" y="0"/>
                <wp:positionH relativeFrom="column">
                  <wp:posOffset>1203306</wp:posOffset>
                </wp:positionH>
                <wp:positionV relativeFrom="paragraph">
                  <wp:posOffset>17488</wp:posOffset>
                </wp:positionV>
                <wp:extent cx="415126" cy="981718"/>
                <wp:effectExtent l="38100" t="0" r="23495" b="66040"/>
                <wp:wrapNone/>
                <wp:docPr id="58" name="Straight Arrow Connector 58"/>
                <wp:cNvGraphicFramePr/>
                <a:graphic xmlns:a="http://schemas.openxmlformats.org/drawingml/2006/main">
                  <a:graphicData uri="http://schemas.microsoft.com/office/word/2010/wordprocessingShape">
                    <wps:wsp>
                      <wps:cNvCnPr/>
                      <wps:spPr>
                        <a:xfrm flipH="1">
                          <a:off x="0" y="0"/>
                          <a:ext cx="415126" cy="9817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124F25" id="Straight Arrow Connector 58" o:spid="_x0000_s1026" type="#_x0000_t32" style="position:absolute;margin-left:94.75pt;margin-top:1.4pt;width:32.7pt;height:77.3pt;flip:x;z-index:2516584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658403" behindDoc="0" locked="0" layoutInCell="1" allowOverlap="1" wp14:anchorId="554A15A8" wp14:editId="4E35752B">
                <wp:simplePos x="0" y="0"/>
                <wp:positionH relativeFrom="column">
                  <wp:posOffset>1708189</wp:posOffset>
                </wp:positionH>
                <wp:positionV relativeFrom="paragraph">
                  <wp:posOffset>118465</wp:posOffset>
                </wp:positionV>
                <wp:extent cx="207563" cy="347808"/>
                <wp:effectExtent l="38100" t="0" r="21590" b="52705"/>
                <wp:wrapNone/>
                <wp:docPr id="57" name="Straight Arrow Connector 57"/>
                <wp:cNvGraphicFramePr/>
                <a:graphic xmlns:a="http://schemas.openxmlformats.org/drawingml/2006/main">
                  <a:graphicData uri="http://schemas.microsoft.com/office/word/2010/wordprocessingShape">
                    <wps:wsp>
                      <wps:cNvCnPr/>
                      <wps:spPr>
                        <a:xfrm flipH="1">
                          <a:off x="0" y="0"/>
                          <a:ext cx="207563" cy="3478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7C721A" id="Straight Arrow Connector 57" o:spid="_x0000_s1026" type="#_x0000_t32" style="position:absolute;margin-left:134.5pt;margin-top:9.35pt;width:16.35pt;height:27.4pt;flip:x;z-index:25165840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" strokecolor="black [3200]" strokeweight=".5pt">
                <v:stroke endarrow="block" joinstyle="miter"/>
              </v:shape>
            </w:pict>
          </mc:Fallback>
        </mc:AlternateContent>
      </w:r>
      <w:r w:rsidR="005D59F9">
        <w:rPr>
          <w:noProof/>
        </w:rPr>
        <w:drawing>
          <wp:inline distT="0" distB="0" distL="0" distR="0" wp14:anchorId="376A293C" wp14:editId="64B06BCB">
            <wp:extent cx="3474720" cy="4609830"/>
            <wp:effectExtent l="0" t="0" r="5080" b="635"/>
            <wp:docPr id="1573234668"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34668" name="Picture 145" descr="A screenshot of a computer&#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490091" cy="4630223"/>
                    </a:xfrm>
                    <a:prstGeom prst="rect">
                      <a:avLst/>
                    </a:prstGeom>
                  </pic:spPr>
                </pic:pic>
              </a:graphicData>
            </a:graphic>
          </wp:inline>
        </w:drawing>
      </w:r>
    </w:p>
    <w:p w14:paraId="23AC8FE6" w14:textId="2E5EAA99" w:rsidR="00201433" w:rsidRDefault="001D2B89" w:rsidP="00CA7E7B">
      <w:r>
        <w:rPr>
          <w:noProof/>
        </w:rPr>
        <mc:AlternateContent>
          <mc:Choice Requires="wps">
            <w:drawing>
              <wp:anchor distT="0" distB="0" distL="114300" distR="114300" simplePos="0" relativeHeight="251658410" behindDoc="0" locked="0" layoutInCell="1" allowOverlap="1" wp14:anchorId="3D2202F3" wp14:editId="57AC0888">
                <wp:simplePos x="0" y="0"/>
                <wp:positionH relativeFrom="column">
                  <wp:posOffset>4238216</wp:posOffset>
                </wp:positionH>
                <wp:positionV relativeFrom="paragraph">
                  <wp:posOffset>1222243</wp:posOffset>
                </wp:positionV>
                <wp:extent cx="2361732" cy="684397"/>
                <wp:effectExtent l="0" t="0" r="19685" b="20955"/>
                <wp:wrapNone/>
                <wp:docPr id="544617856" name="Text Box 544617856"/>
                <wp:cNvGraphicFramePr/>
                <a:graphic xmlns:a="http://schemas.openxmlformats.org/drawingml/2006/main">
                  <a:graphicData uri="http://schemas.microsoft.com/office/word/2010/wordprocessingShape">
                    <wps:wsp>
                      <wps:cNvSpPr txBox="1"/>
                      <wps:spPr>
                        <a:xfrm>
                          <a:off x="0" y="0"/>
                          <a:ext cx="2361732" cy="684397"/>
                        </a:xfrm>
                        <a:prstGeom prst="rect">
                          <a:avLst/>
                        </a:prstGeom>
                        <a:solidFill>
                          <a:schemeClr val="lt1"/>
                        </a:solidFill>
                        <a:ln w="6350">
                          <a:solidFill>
                            <a:prstClr val="black"/>
                          </a:solidFill>
                        </a:ln>
                      </wps:spPr>
                      <wps:txbx>
                        <w:txbxContent>
                          <w:p w14:paraId="10AB851E" w14:textId="3163A073" w:rsidR="001D2B89" w:rsidRDefault="001D2B89">
                            <w:r>
                              <w:t>A form for add a new payment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2202F3" id="Text Box 544617856" o:spid="_x0000_s1123" type="#_x0000_t202" style="position:absolute;margin-left:333.7pt;margin-top:96.25pt;width:185.95pt;height:53.9pt;z-index:2516584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" fillcolor="white [3201]" strokeweight=".5pt">
                <v:textbox>
                  <w:txbxContent>
                    <w:p w14:paraId="10AB851E" w14:textId="3163A073" w:rsidR="001D2B89" w:rsidRDefault="001D2B89">
                      <w:r>
                        <w:t>A form for add a new payment method</w:t>
                      </w:r>
                    </w:p>
                  </w:txbxContent>
                </v:textbox>
              </v:shape>
            </w:pict>
          </mc:Fallback>
        </mc:AlternateContent>
      </w:r>
      <w:r>
        <w:rPr>
          <w:noProof/>
        </w:rPr>
        <mc:AlternateContent>
          <mc:Choice Requires="wps">
            <w:drawing>
              <wp:anchor distT="0" distB="0" distL="114300" distR="114300" simplePos="0" relativeHeight="251658406" behindDoc="0" locked="0" layoutInCell="1" allowOverlap="1" wp14:anchorId="73D683AE" wp14:editId="0299A90D">
                <wp:simplePos x="0" y="0"/>
                <wp:positionH relativeFrom="column">
                  <wp:posOffset>3795040</wp:posOffset>
                </wp:positionH>
                <wp:positionV relativeFrom="paragraph">
                  <wp:posOffset>72230</wp:posOffset>
                </wp:positionV>
                <wp:extent cx="224393" cy="2933934"/>
                <wp:effectExtent l="0" t="0" r="42545" b="19050"/>
                <wp:wrapNone/>
                <wp:docPr id="60" name="Right Brace 60"/>
                <wp:cNvGraphicFramePr/>
                <a:graphic xmlns:a="http://schemas.openxmlformats.org/drawingml/2006/main">
                  <a:graphicData uri="http://schemas.microsoft.com/office/word/2010/wordprocessingShape">
                    <wps:wsp>
                      <wps:cNvSpPr/>
                      <wps:spPr>
                        <a:xfrm>
                          <a:off x="0" y="0"/>
                          <a:ext cx="224393" cy="2933934"/>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DDD1E" id="Right Brace 60" o:spid="_x0000_s1026" type="#_x0000_t88" style="position:absolute;margin-left:298.8pt;margin-top:5.7pt;width:17.65pt;height:231pt;z-index:25165840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" adj="138" strokecolor="black [3200]" strokeweight=".5pt">
                <v:stroke joinstyle="miter"/>
              </v:shape>
            </w:pict>
          </mc:Fallback>
        </mc:AlternateContent>
      </w:r>
      <w:r w:rsidR="008D0507">
        <w:rPr>
          <w:noProof/>
        </w:rPr>
        <w:drawing>
          <wp:inline distT="0" distB="0" distL="0" distR="0" wp14:anchorId="00C36F46" wp14:editId="5F40498A">
            <wp:extent cx="3760967" cy="3140370"/>
            <wp:effectExtent l="0" t="0" r="0" b="0"/>
            <wp:docPr id="285337281"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37281" name="Picture 158" descr="A screenshot of a computer&#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81000" cy="3157097"/>
                    </a:xfrm>
                    <a:prstGeom prst="rect">
                      <a:avLst/>
                    </a:prstGeom>
                  </pic:spPr>
                </pic:pic>
              </a:graphicData>
            </a:graphic>
          </wp:inline>
        </w:drawing>
      </w:r>
    </w:p>
    <w:p w14:paraId="11678532" w14:textId="00CA08A9" w:rsidR="00CA7E7B" w:rsidRPr="00CA7E7B" w:rsidRDefault="00435DCC" w:rsidP="00CA7E7B">
      <w:r>
        <w:rPr>
          <w:noProof/>
        </w:rPr>
        <w:lastRenderedPageBreak/>
        <mc:AlternateContent>
          <mc:Choice Requires="wps">
            <w:drawing>
              <wp:anchor distT="0" distB="0" distL="114300" distR="114300" simplePos="0" relativeHeight="251658413" behindDoc="0" locked="0" layoutInCell="1" allowOverlap="1" wp14:anchorId="68D2E4B9" wp14:editId="4D457F62">
                <wp:simplePos x="0" y="0"/>
                <wp:positionH relativeFrom="column">
                  <wp:posOffset>4428950</wp:posOffset>
                </wp:positionH>
                <wp:positionV relativeFrom="paragraph">
                  <wp:posOffset>4538999</wp:posOffset>
                </wp:positionV>
                <wp:extent cx="2058802" cy="1037816"/>
                <wp:effectExtent l="0" t="0" r="17780" b="10160"/>
                <wp:wrapNone/>
                <wp:docPr id="544617861" name="Text Box 544617861"/>
                <wp:cNvGraphicFramePr/>
                <a:graphic xmlns:a="http://schemas.openxmlformats.org/drawingml/2006/main">
                  <a:graphicData uri="http://schemas.microsoft.com/office/word/2010/wordprocessingShape">
                    <wps:wsp>
                      <wps:cNvSpPr txBox="1"/>
                      <wps:spPr>
                        <a:xfrm>
                          <a:off x="0" y="0"/>
                          <a:ext cx="2058802" cy="1037816"/>
                        </a:xfrm>
                        <a:prstGeom prst="rect">
                          <a:avLst/>
                        </a:prstGeom>
                        <a:solidFill>
                          <a:schemeClr val="lt1"/>
                        </a:solidFill>
                        <a:ln w="6350">
                          <a:solidFill>
                            <a:prstClr val="black"/>
                          </a:solidFill>
                        </a:ln>
                      </wps:spPr>
                      <wps:txbx>
                        <w:txbxContent>
                          <w:p w14:paraId="4BBE02E0" w14:textId="77777777" w:rsidR="001E3445" w:rsidRDefault="001E3445" w:rsidP="00435DCC">
                            <w:r>
                              <w:t>Enter all teat box and no repeating data with table ,and it will show a Msg Addition successful,with repeat data it will show a Msg</w:t>
                            </w:r>
                          </w:p>
                          <w:p w14:paraId="53812CB5" w14:textId="77777777" w:rsidR="001E3445" w:rsidRDefault="001E3445" w:rsidP="00435DCC">
                            <w:r>
                              <w:t>Failure.</w:t>
                            </w:r>
                          </w:p>
                          <w:p w14:paraId="25F633F9" w14:textId="77777777" w:rsidR="001E3445" w:rsidRDefault="001E34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D2E4B9" id="Text Box 544617861" o:spid="_x0000_s1124" type="#_x0000_t202" style="position:absolute;margin-left:348.75pt;margin-top:357.4pt;width:162.1pt;height:81.7pt;z-index:2516584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" fillcolor="white [3201]" strokeweight=".5pt">
                <v:textbox>
                  <w:txbxContent>
                    <w:p w14:paraId="4BBE02E0" w14:textId="77777777" w:rsidR="001E3445" w:rsidRDefault="001E3445" w:rsidP="00435DCC">
                      <w:r>
                        <w:t>Enter all teat box and no repeating data with table ,and it will show a Msg Addition successful,with repeat data it will show a Msg</w:t>
                      </w:r>
                    </w:p>
                    <w:p w14:paraId="53812CB5" w14:textId="77777777" w:rsidR="001E3445" w:rsidRDefault="001E3445" w:rsidP="00435DCC">
                      <w:r>
                        <w:t>Failure.</w:t>
                      </w:r>
                    </w:p>
                    <w:p w14:paraId="25F633F9" w14:textId="77777777" w:rsidR="001E3445" w:rsidRDefault="001E3445"/>
                  </w:txbxContent>
                </v:textbox>
              </v:shape>
            </w:pict>
          </mc:Fallback>
        </mc:AlternateContent>
      </w:r>
      <w:r w:rsidR="001D2B89">
        <w:rPr>
          <w:noProof/>
        </w:rPr>
        <mc:AlternateContent>
          <mc:Choice Requires="wps">
            <w:drawing>
              <wp:anchor distT="0" distB="0" distL="114300" distR="114300" simplePos="0" relativeHeight="251658411" behindDoc="0" locked="0" layoutInCell="1" allowOverlap="1" wp14:anchorId="0E1D7F88" wp14:editId="0B47FB6B">
                <wp:simplePos x="0" y="0"/>
                <wp:positionH relativeFrom="column">
                  <wp:posOffset>4384071</wp:posOffset>
                </wp:positionH>
                <wp:positionV relativeFrom="paragraph">
                  <wp:posOffset>1229208</wp:posOffset>
                </wp:positionV>
                <wp:extent cx="2243927" cy="1206110"/>
                <wp:effectExtent l="0" t="0" r="23495" b="13335"/>
                <wp:wrapNone/>
                <wp:docPr id="544617857" name="Text Box 544617857"/>
                <wp:cNvGraphicFramePr/>
                <a:graphic xmlns:a="http://schemas.openxmlformats.org/drawingml/2006/main">
                  <a:graphicData uri="http://schemas.microsoft.com/office/word/2010/wordprocessingShape">
                    <wps:wsp>
                      <wps:cNvSpPr txBox="1"/>
                      <wps:spPr>
                        <a:xfrm>
                          <a:off x="0" y="0"/>
                          <a:ext cx="2243927" cy="1206110"/>
                        </a:xfrm>
                        <a:prstGeom prst="rect">
                          <a:avLst/>
                        </a:prstGeom>
                        <a:solidFill>
                          <a:schemeClr val="lt1"/>
                        </a:solidFill>
                        <a:ln w="6350">
                          <a:solidFill>
                            <a:prstClr val="black"/>
                          </a:solidFill>
                        </a:ln>
                      </wps:spPr>
                      <wps:txbx>
                        <w:txbxContent>
                          <w:p w14:paraId="54EC97AE" w14:textId="16342410" w:rsidR="001D2B89" w:rsidRDefault="001E3445" w:rsidP="001D2B89">
                            <w:r>
                              <w:t>Empty input will show a MsgBox tell you where is empty.</w:t>
                            </w:r>
                          </w:p>
                          <w:p w14:paraId="1E95EFFB" w14:textId="77777777" w:rsidR="001D2B89" w:rsidRDefault="001D2B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1D7F88" id="Text Box 544617857" o:spid="_x0000_s1125" type="#_x0000_t202" style="position:absolute;margin-left:345.2pt;margin-top:96.8pt;width:176.7pt;height:94.95pt;z-index:2516584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" fillcolor="white [3201]" strokeweight=".5pt">
                <v:textbox>
                  <w:txbxContent>
                    <w:p w14:paraId="54EC97AE" w14:textId="16342410" w:rsidR="001D2B89" w:rsidRDefault="001E3445" w:rsidP="001D2B89">
                      <w:r>
                        <w:t>Empty input will show a MsgBox tell you where is empty.</w:t>
                      </w:r>
                    </w:p>
                    <w:p w14:paraId="1E95EFFB" w14:textId="77777777" w:rsidR="001D2B89" w:rsidRDefault="001D2B89"/>
                  </w:txbxContent>
                </v:textbox>
              </v:shape>
            </w:pict>
          </mc:Fallback>
        </mc:AlternateContent>
      </w:r>
      <w:r w:rsidR="001D2B89">
        <w:rPr>
          <w:noProof/>
        </w:rPr>
        <mc:AlternateContent>
          <mc:Choice Requires="wps">
            <w:drawing>
              <wp:anchor distT="0" distB="0" distL="114300" distR="114300" simplePos="0" relativeHeight="251658408" behindDoc="0" locked="0" layoutInCell="1" allowOverlap="1" wp14:anchorId="54234004" wp14:editId="42C80B4F">
                <wp:simplePos x="0" y="0"/>
                <wp:positionH relativeFrom="column">
                  <wp:posOffset>3890407</wp:posOffset>
                </wp:positionH>
                <wp:positionV relativeFrom="paragraph">
                  <wp:posOffset>3383377</wp:posOffset>
                </wp:positionV>
                <wp:extent cx="280452" cy="2838567"/>
                <wp:effectExtent l="0" t="0" r="43815" b="19050"/>
                <wp:wrapNone/>
                <wp:docPr id="62" name="Right Brace 62"/>
                <wp:cNvGraphicFramePr/>
                <a:graphic xmlns:a="http://schemas.openxmlformats.org/drawingml/2006/main">
                  <a:graphicData uri="http://schemas.microsoft.com/office/word/2010/wordprocessingShape">
                    <wps:wsp>
                      <wps:cNvSpPr/>
                      <wps:spPr>
                        <a:xfrm>
                          <a:off x="0" y="0"/>
                          <a:ext cx="280452" cy="283856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CA7E64" id="Right Brace 62" o:spid="_x0000_s1026" type="#_x0000_t88" style="position:absolute;margin-left:306.35pt;margin-top:266.4pt;width:22.1pt;height:223.5pt;z-index:251658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" adj="178" strokecolor="black [3200]" strokeweight=".5pt">
                <v:stroke joinstyle="miter"/>
              </v:shape>
            </w:pict>
          </mc:Fallback>
        </mc:AlternateContent>
      </w:r>
      <w:r w:rsidR="001D2B89">
        <w:rPr>
          <w:noProof/>
        </w:rPr>
        <mc:AlternateContent>
          <mc:Choice Requires="wps">
            <w:drawing>
              <wp:anchor distT="0" distB="0" distL="114300" distR="114300" simplePos="0" relativeHeight="251658407" behindDoc="0" locked="0" layoutInCell="1" allowOverlap="1" wp14:anchorId="704D7F3B" wp14:editId="63E6F91B">
                <wp:simplePos x="0" y="0"/>
                <wp:positionH relativeFrom="column">
                  <wp:posOffset>3834309</wp:posOffset>
                </wp:positionH>
                <wp:positionV relativeFrom="paragraph">
                  <wp:posOffset>152123</wp:posOffset>
                </wp:positionV>
                <wp:extent cx="336589" cy="2956373"/>
                <wp:effectExtent l="0" t="0" r="44450" b="15875"/>
                <wp:wrapNone/>
                <wp:docPr id="61" name="Right Brace 61"/>
                <wp:cNvGraphicFramePr/>
                <a:graphic xmlns:a="http://schemas.openxmlformats.org/drawingml/2006/main">
                  <a:graphicData uri="http://schemas.microsoft.com/office/word/2010/wordprocessingShape">
                    <wps:wsp>
                      <wps:cNvSpPr/>
                      <wps:spPr>
                        <a:xfrm>
                          <a:off x="0" y="0"/>
                          <a:ext cx="336589" cy="295637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ACD27E" id="Right Brace 61" o:spid="_x0000_s1026" type="#_x0000_t88" style="position:absolute;margin-left:301.9pt;margin-top:12pt;width:26.5pt;height:232.8pt;z-index:25165840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" adj="205" strokecolor="black [3200]" strokeweight=".5pt">
                <v:stroke joinstyle="miter"/>
              </v:shape>
            </w:pict>
          </mc:Fallback>
        </mc:AlternateContent>
      </w:r>
      <w:r w:rsidR="005D59F9">
        <w:rPr>
          <w:noProof/>
        </w:rPr>
        <w:drawing>
          <wp:inline distT="0" distB="0" distL="0" distR="0" wp14:anchorId="11822CF1" wp14:editId="41729AFB">
            <wp:extent cx="3712504" cy="3188473"/>
            <wp:effectExtent l="0" t="0" r="0" b="0"/>
            <wp:docPr id="1416259754"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59754" name="Picture 147" descr="A screenshot of a computer&#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798180" cy="3262055"/>
                    </a:xfrm>
                    <a:prstGeom prst="rect">
                      <a:avLst/>
                    </a:prstGeom>
                  </pic:spPr>
                </pic:pic>
              </a:graphicData>
            </a:graphic>
          </wp:inline>
        </w:drawing>
      </w:r>
      <w:r w:rsidR="001D2B89">
        <w:rPr>
          <w:noProof/>
        </w:rPr>
        <w:drawing>
          <wp:inline distT="0" distB="0" distL="0" distR="0" wp14:anchorId="34901DC2" wp14:editId="1F1E8DB7">
            <wp:extent cx="3753015" cy="3193421"/>
            <wp:effectExtent l="0" t="0" r="0" b="6985"/>
            <wp:docPr id="568997769"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97769" name="Picture 148" descr="A screenshot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764629" cy="3203303"/>
                    </a:xfrm>
                    <a:prstGeom prst="rect">
                      <a:avLst/>
                    </a:prstGeom>
                  </pic:spPr>
                </pic:pic>
              </a:graphicData>
            </a:graphic>
          </wp:inline>
        </w:drawing>
      </w:r>
      <w:r>
        <w:rPr>
          <w:noProof/>
        </w:rPr>
        <w:lastRenderedPageBreak/>
        <mc:AlternateContent>
          <mc:Choice Requires="wps">
            <w:drawing>
              <wp:anchor distT="0" distB="0" distL="114300" distR="114300" simplePos="0" relativeHeight="251658415" behindDoc="0" locked="0" layoutInCell="1" allowOverlap="1" wp14:anchorId="1C9B7B25" wp14:editId="0D1DABCB">
                <wp:simplePos x="0" y="0"/>
                <wp:positionH relativeFrom="column">
                  <wp:posOffset>4933833</wp:posOffset>
                </wp:positionH>
                <wp:positionV relativeFrom="paragraph">
                  <wp:posOffset>769203</wp:posOffset>
                </wp:positionV>
                <wp:extent cx="1823191" cy="1542700"/>
                <wp:effectExtent l="0" t="0" r="24765" b="19685"/>
                <wp:wrapNone/>
                <wp:docPr id="544617863" name="Text Box 544617863"/>
                <wp:cNvGraphicFramePr/>
                <a:graphic xmlns:a="http://schemas.openxmlformats.org/drawingml/2006/main">
                  <a:graphicData uri="http://schemas.microsoft.com/office/word/2010/wordprocessingShape">
                    <wps:wsp>
                      <wps:cNvSpPr txBox="1"/>
                      <wps:spPr>
                        <a:xfrm>
                          <a:off x="0" y="0"/>
                          <a:ext cx="1823191" cy="1542700"/>
                        </a:xfrm>
                        <a:prstGeom prst="rect">
                          <a:avLst/>
                        </a:prstGeom>
                        <a:solidFill>
                          <a:schemeClr val="lt1"/>
                        </a:solidFill>
                        <a:ln w="6350">
                          <a:solidFill>
                            <a:prstClr val="black"/>
                          </a:solidFill>
                        </a:ln>
                      </wps:spPr>
                      <wps:txbx>
                        <w:txbxContent>
                          <w:p w14:paraId="3A52C0DA" w14:textId="6689A355" w:rsidR="001E3445" w:rsidRDefault="001E3445" w:rsidP="00435DCC">
                            <w:r>
                              <w:t>Enter all text box and no repeating data with the table ,and it will show a Msg Addition successful,with repeat data it will show a Msg</w:t>
                            </w:r>
                          </w:p>
                          <w:p w14:paraId="13BD2F02" w14:textId="77777777" w:rsidR="001E3445" w:rsidRDefault="001E3445" w:rsidP="00435DCC">
                            <w:r>
                              <w:t>Failure.</w:t>
                            </w:r>
                          </w:p>
                          <w:p w14:paraId="54710125" w14:textId="77777777" w:rsidR="001E3445" w:rsidRDefault="001E34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9B7B25" id="Text Box 544617863" o:spid="_x0000_s1126" type="#_x0000_t202" style="position:absolute;margin-left:388.5pt;margin-top:60.55pt;width:143.55pt;height:121.45pt;z-index:2516584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" fillcolor="white [3201]" strokeweight=".5pt">
                <v:textbox>
                  <w:txbxContent>
                    <w:p w14:paraId="3A52C0DA" w14:textId="6689A355" w:rsidR="001E3445" w:rsidRDefault="001E3445" w:rsidP="00435DCC">
                      <w:r>
                        <w:t>Enter all text box and no repeating data with the table ,and it will show a Msg Addition successful,with repeat data it will show a Msg</w:t>
                      </w:r>
                    </w:p>
                    <w:p w14:paraId="13BD2F02" w14:textId="77777777" w:rsidR="001E3445" w:rsidRDefault="001E3445" w:rsidP="00435DCC">
                      <w:r>
                        <w:t>Failure.</w:t>
                      </w:r>
                    </w:p>
                    <w:p w14:paraId="54710125" w14:textId="77777777" w:rsidR="001E3445" w:rsidRDefault="001E3445"/>
                  </w:txbxContent>
                </v:textbox>
              </v:shape>
            </w:pict>
          </mc:Fallback>
        </mc:AlternateContent>
      </w:r>
      <w:r w:rsidR="001D2B89">
        <w:rPr>
          <w:noProof/>
        </w:rPr>
        <mc:AlternateContent>
          <mc:Choice Requires="wps">
            <w:drawing>
              <wp:anchor distT="0" distB="0" distL="114300" distR="114300" simplePos="0" relativeHeight="251658409" behindDoc="0" locked="0" layoutInCell="1" allowOverlap="1" wp14:anchorId="7A8BEE4C" wp14:editId="25B278E0">
                <wp:simplePos x="0" y="0"/>
                <wp:positionH relativeFrom="column">
                  <wp:posOffset>4372852</wp:posOffset>
                </wp:positionH>
                <wp:positionV relativeFrom="paragraph">
                  <wp:posOffset>112855</wp:posOffset>
                </wp:positionV>
                <wp:extent cx="308539" cy="2743200"/>
                <wp:effectExtent l="0" t="0" r="34925" b="19050"/>
                <wp:wrapNone/>
                <wp:docPr id="63" name="Right Brace 63"/>
                <wp:cNvGraphicFramePr/>
                <a:graphic xmlns:a="http://schemas.openxmlformats.org/drawingml/2006/main">
                  <a:graphicData uri="http://schemas.microsoft.com/office/word/2010/wordprocessingShape">
                    <wps:wsp>
                      <wps:cNvSpPr/>
                      <wps:spPr>
                        <a:xfrm>
                          <a:off x="0" y="0"/>
                          <a:ext cx="308539" cy="27432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C19F2A" id="Right Brace 63" o:spid="_x0000_s1026" type="#_x0000_t88" style="position:absolute;margin-left:344.3pt;margin-top:8.9pt;width:24.3pt;height:3in;z-index:25165840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" adj="202" strokecolor="black [3200]" strokeweight=".5pt">
                <v:stroke joinstyle="miter"/>
              </v:shape>
            </w:pict>
          </mc:Fallback>
        </mc:AlternateContent>
      </w:r>
      <w:r w:rsidR="00B16612">
        <w:rPr>
          <w:noProof/>
        </w:rPr>
        <w:drawing>
          <wp:inline distT="0" distB="0" distL="0" distR="0" wp14:anchorId="235B5E02" wp14:editId="0332380A">
            <wp:extent cx="4190337" cy="3026355"/>
            <wp:effectExtent l="0" t="0" r="1270" b="0"/>
            <wp:docPr id="1341064762"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43823" name="Picture 149" descr="A screenshot of a computer&#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204387" cy="3036502"/>
                    </a:xfrm>
                    <a:prstGeom prst="rect">
                      <a:avLst/>
                    </a:prstGeom>
                  </pic:spPr>
                </pic:pic>
              </a:graphicData>
            </a:graphic>
          </wp:inline>
        </w:drawing>
      </w:r>
      <w:r w:rsidR="004A468C">
        <w:rPr>
          <w:noProof/>
        </w:rPr>
        <mc:AlternateContent>
          <mc:Choice Requires="wps">
            <w:drawing>
              <wp:anchor distT="0" distB="0" distL="114300" distR="114300" simplePos="0" relativeHeight="251658419" behindDoc="0" locked="0" layoutInCell="1" allowOverlap="1" wp14:anchorId="61BAE2F4" wp14:editId="63275CB8">
                <wp:simplePos x="0" y="0"/>
                <wp:positionH relativeFrom="column">
                  <wp:posOffset>4630903</wp:posOffset>
                </wp:positionH>
                <wp:positionV relativeFrom="paragraph">
                  <wp:posOffset>4477292</wp:posOffset>
                </wp:positionV>
                <wp:extent cx="1952216" cy="1105133"/>
                <wp:effectExtent l="0" t="0" r="10160" b="19050"/>
                <wp:wrapNone/>
                <wp:docPr id="544617867" name="Text Box 544617867"/>
                <wp:cNvGraphicFramePr/>
                <a:graphic xmlns:a="http://schemas.openxmlformats.org/drawingml/2006/main">
                  <a:graphicData uri="http://schemas.microsoft.com/office/word/2010/wordprocessingShape">
                    <wps:wsp>
                      <wps:cNvSpPr txBox="1"/>
                      <wps:spPr>
                        <a:xfrm>
                          <a:off x="0" y="0"/>
                          <a:ext cx="1952216" cy="1105133"/>
                        </a:xfrm>
                        <a:prstGeom prst="rect">
                          <a:avLst/>
                        </a:prstGeom>
                        <a:solidFill>
                          <a:schemeClr val="lt1"/>
                        </a:solidFill>
                        <a:ln w="6350">
                          <a:solidFill>
                            <a:prstClr val="black"/>
                          </a:solidFill>
                        </a:ln>
                      </wps:spPr>
                      <wps:txbx>
                        <w:txbxContent>
                          <w:p w14:paraId="7300E813" w14:textId="2D2E2BC1" w:rsidR="004A468C" w:rsidRDefault="004A468C">
                            <w:r>
                              <w:t>Check the is or not null ,your must enter all text box inorder to add the new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BAE2F4" id="Text Box 544617867" o:spid="_x0000_s1127" type="#_x0000_t202" style="position:absolute;margin-left:364.65pt;margin-top:352.55pt;width:153.7pt;height:87pt;z-index:251658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" fillcolor="white [3201]" strokeweight=".5pt">
                <v:textbox>
                  <w:txbxContent>
                    <w:p w14:paraId="7300E813" w14:textId="2D2E2BC1" w:rsidR="004A468C" w:rsidRDefault="004A468C">
                      <w:r>
                        <w:t>Check the is or not null ,your must enter all text box inorder to add the new data</w:t>
                      </w:r>
                    </w:p>
                  </w:txbxContent>
                </v:textbox>
              </v:shape>
            </w:pict>
          </mc:Fallback>
        </mc:AlternateContent>
      </w:r>
      <w:r w:rsidR="004A468C">
        <w:rPr>
          <w:noProof/>
        </w:rPr>
        <mc:AlternateContent>
          <mc:Choice Requires="wps">
            <w:drawing>
              <wp:anchor distT="0" distB="0" distL="114300" distR="114300" simplePos="0" relativeHeight="251658416" behindDoc="0" locked="0" layoutInCell="1" allowOverlap="1" wp14:anchorId="28EC5B57" wp14:editId="7CAA1B6E">
                <wp:simplePos x="0" y="0"/>
                <wp:positionH relativeFrom="column">
                  <wp:posOffset>3755772</wp:posOffset>
                </wp:positionH>
                <wp:positionV relativeFrom="paragraph">
                  <wp:posOffset>3461915</wp:posOffset>
                </wp:positionV>
                <wp:extent cx="527322" cy="2832957"/>
                <wp:effectExtent l="0" t="0" r="44450" b="24765"/>
                <wp:wrapNone/>
                <wp:docPr id="544617864" name="Right Brace 544617864"/>
                <wp:cNvGraphicFramePr/>
                <a:graphic xmlns:a="http://schemas.openxmlformats.org/drawingml/2006/main">
                  <a:graphicData uri="http://schemas.microsoft.com/office/word/2010/wordprocessingShape">
                    <wps:wsp>
                      <wps:cNvSpPr/>
                      <wps:spPr>
                        <a:xfrm>
                          <a:off x="0" y="0"/>
                          <a:ext cx="527322" cy="283295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9C4C37" id="Right Brace 544617864" o:spid="_x0000_s1026" type="#_x0000_t88" style="position:absolute;margin-left:295.75pt;margin-top:272.6pt;width:41.5pt;height:223.05pt;z-index:25165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" adj="335" strokecolor="black [3200]" strokeweight=".5pt">
                <v:stroke joinstyle="miter"/>
              </v:shape>
            </w:pict>
          </mc:Fallback>
        </mc:AlternateContent>
      </w:r>
      <w:r w:rsidR="005D59F9">
        <w:rPr>
          <w:noProof/>
        </w:rPr>
        <w:drawing>
          <wp:inline distT="0" distB="0" distL="0" distR="0" wp14:anchorId="03A14BDE" wp14:editId="2FFF824D">
            <wp:extent cx="3864334" cy="3910613"/>
            <wp:effectExtent l="0" t="0" r="0" b="1270"/>
            <wp:docPr id="12820015" name="Picture 1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015" name="Picture 150" descr="A screenshot of a computer program&#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883761" cy="3930272"/>
                    </a:xfrm>
                    <a:prstGeom prst="rect">
                      <a:avLst/>
                    </a:prstGeom>
                  </pic:spPr>
                </pic:pic>
              </a:graphicData>
            </a:graphic>
          </wp:inline>
        </w:drawing>
      </w:r>
      <w:r w:rsidR="004A468C">
        <w:rPr>
          <w:noProof/>
        </w:rPr>
        <mc:AlternateContent>
          <mc:Choice Requires="wps">
            <w:drawing>
              <wp:anchor distT="0" distB="0" distL="114300" distR="114300" simplePos="0" relativeHeight="251658418" behindDoc="0" locked="0" layoutInCell="1" allowOverlap="1" wp14:anchorId="4F46D66A" wp14:editId="2459BAB6">
                <wp:simplePos x="0" y="0"/>
                <wp:positionH relativeFrom="column">
                  <wp:posOffset>4255045</wp:posOffset>
                </wp:positionH>
                <wp:positionV relativeFrom="paragraph">
                  <wp:posOffset>7607568</wp:posOffset>
                </wp:positionV>
                <wp:extent cx="2316854" cy="830253"/>
                <wp:effectExtent l="0" t="0" r="26670" b="27305"/>
                <wp:wrapNone/>
                <wp:docPr id="544617866" name="Text Box 544617866"/>
                <wp:cNvGraphicFramePr/>
                <a:graphic xmlns:a="http://schemas.openxmlformats.org/drawingml/2006/main">
                  <a:graphicData uri="http://schemas.microsoft.com/office/word/2010/wordprocessingShape">
                    <wps:wsp>
                      <wps:cNvSpPr txBox="1"/>
                      <wps:spPr>
                        <a:xfrm>
                          <a:off x="0" y="0"/>
                          <a:ext cx="2316854" cy="830253"/>
                        </a:xfrm>
                        <a:prstGeom prst="rect">
                          <a:avLst/>
                        </a:prstGeom>
                        <a:solidFill>
                          <a:schemeClr val="lt1"/>
                        </a:solidFill>
                        <a:ln w="6350">
                          <a:solidFill>
                            <a:prstClr val="black"/>
                          </a:solidFill>
                        </a:ln>
                      </wps:spPr>
                      <wps:txbx>
                        <w:txbxContent>
                          <w:p w14:paraId="2701B63C" w14:textId="1E7446EC" w:rsidR="004A468C" w:rsidRDefault="004A468C">
                            <w:r>
                              <w:t>Code when you double click the transatction_id and it will open a new form  called patmentmethodmenagement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6D66A" id="Text Box 544617866" o:spid="_x0000_s1128" type="#_x0000_t202" style="position:absolute;margin-left:335.05pt;margin-top:599pt;width:182.45pt;height:65.35pt;z-index:25165841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" fillcolor="white [3201]" strokeweight=".5pt">
                <v:textbox>
                  <w:txbxContent>
                    <w:p w14:paraId="2701B63C" w14:textId="1E7446EC" w:rsidR="004A468C" w:rsidRDefault="004A468C">
                      <w:r>
                        <w:t>Code when you double click the transatction_id and it will open a new form  called patmentmethodmenagement</w:t>
                      </w:r>
                    </w:p>
                  </w:txbxContent>
                </v:textbox>
              </v:shape>
            </w:pict>
          </mc:Fallback>
        </mc:AlternateContent>
      </w:r>
      <w:r w:rsidR="004A468C">
        <w:rPr>
          <w:noProof/>
        </w:rPr>
        <mc:AlternateContent>
          <mc:Choice Requires="wps">
            <w:drawing>
              <wp:anchor distT="0" distB="0" distL="114300" distR="114300" simplePos="0" relativeHeight="251658417" behindDoc="0" locked="0" layoutInCell="1" allowOverlap="1" wp14:anchorId="4278B3DE" wp14:editId="24EB58CD">
                <wp:simplePos x="0" y="0"/>
                <wp:positionH relativeFrom="column">
                  <wp:posOffset>4103580</wp:posOffset>
                </wp:positionH>
                <wp:positionV relativeFrom="paragraph">
                  <wp:posOffset>7315858</wp:posOffset>
                </wp:positionV>
                <wp:extent cx="45719" cy="712447"/>
                <wp:effectExtent l="0" t="0" r="31115" b="12065"/>
                <wp:wrapNone/>
                <wp:docPr id="544617865" name="Right Brace 544617865"/>
                <wp:cNvGraphicFramePr/>
                <a:graphic xmlns:a="http://schemas.openxmlformats.org/drawingml/2006/main">
                  <a:graphicData uri="http://schemas.microsoft.com/office/word/2010/wordprocessingShape">
                    <wps:wsp>
                      <wps:cNvSpPr/>
                      <wps:spPr>
                        <a:xfrm>
                          <a:off x="0" y="0"/>
                          <a:ext cx="45719" cy="71244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BF3BD8" id="Right Brace 544617865" o:spid="_x0000_s1026" type="#_x0000_t88" style="position:absolute;margin-left:323.1pt;margin-top:576.05pt;width:3.6pt;height:56.1pt;z-index:25165841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" adj="116" strokecolor="black [3200]" strokeweight=".5pt">
                <v:stroke joinstyle="miter"/>
              </v:shape>
            </w:pict>
          </mc:Fallback>
        </mc:AlternateContent>
      </w:r>
      <w:r w:rsidR="005D59F9">
        <w:rPr>
          <w:noProof/>
        </w:rPr>
        <w:drawing>
          <wp:inline distT="0" distB="0" distL="0" distR="0" wp14:anchorId="15F6388B" wp14:editId="54525262">
            <wp:extent cx="6645910" cy="728980"/>
            <wp:effectExtent l="0" t="0" r="0" b="0"/>
            <wp:docPr id="54812457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4570" name="Picture 548124570"/>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7338528" cy="804952"/>
                    </a:xfrm>
                    <a:prstGeom prst="rect">
                      <a:avLst/>
                    </a:prstGeom>
                  </pic:spPr>
                </pic:pic>
              </a:graphicData>
            </a:graphic>
          </wp:inline>
        </w:drawing>
      </w:r>
    </w:p>
    <w:p w14:paraId="3B6F8274" w14:textId="04AD8718" w:rsidR="00D6465B" w:rsidRPr="00840BF4" w:rsidRDefault="0037585C" w:rsidP="0088775B">
      <w:pPr>
        <w:pStyle w:val="Heading2"/>
      </w:pPr>
      <w:bookmarkStart w:id="43" w:name="_Toc195282893"/>
      <w:r w:rsidRPr="4E66633D">
        <w:lastRenderedPageBreak/>
        <w:t>FORMS</w:t>
      </w:r>
      <w:r>
        <w:t>:ORDER RECEIPTS</w:t>
      </w:r>
      <w:bookmarkEnd w:id="43"/>
    </w:p>
    <w:p w14:paraId="57FD5163" w14:textId="6B63B66E" w:rsidR="4DE42033" w:rsidRDefault="4DE42033" w:rsidP="13747288">
      <w:r>
        <w:rPr>
          <w:noProof/>
        </w:rPr>
        <w:drawing>
          <wp:inline distT="0" distB="0" distL="0" distR="0" wp14:anchorId="78B111D1" wp14:editId="10393731">
            <wp:extent cx="5342442" cy="5231035"/>
            <wp:effectExtent l="0" t="0" r="0" b="8255"/>
            <wp:docPr id="21103324" name="Picture 2110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3324"/>
                    <pic:cNvPicPr/>
                  </pic:nvPicPr>
                  <pic:blipFill>
                    <a:blip r:embed="rId160">
                      <a:extLst>
                        <a:ext uri="{28A0092B-C50C-407E-A947-70E740481C1C}">
                          <a14:useLocalDpi xmlns:a14="http://schemas.microsoft.com/office/drawing/2010/main" val="0"/>
                        </a:ext>
                      </a:extLst>
                    </a:blip>
                    <a:stretch>
                      <a:fillRect/>
                    </a:stretch>
                  </pic:blipFill>
                  <pic:spPr>
                    <a:xfrm>
                      <a:off x="0" y="0"/>
                      <a:ext cx="5342442" cy="5231035"/>
                    </a:xfrm>
                    <a:prstGeom prst="rect">
                      <a:avLst/>
                    </a:prstGeom>
                  </pic:spPr>
                </pic:pic>
              </a:graphicData>
            </a:graphic>
          </wp:inline>
        </w:drawing>
      </w:r>
    </w:p>
    <w:p w14:paraId="1175A670" w14:textId="0C240721" w:rsidR="58D9A52B" w:rsidRDefault="00103395" w:rsidP="00103395">
      <w:r>
        <w:rPr>
          <w:noProof/>
        </w:rPr>
        <w:lastRenderedPageBreak/>
        <w:drawing>
          <wp:inline distT="0" distB="0" distL="0" distR="0" wp14:anchorId="42253465" wp14:editId="105BE8E7">
            <wp:extent cx="3949700" cy="3649366"/>
            <wp:effectExtent l="0" t="0" r="0" b="0"/>
            <wp:docPr id="1075870605" name="Picture 18407870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55182" name="Picture 1840787016" descr="A screenshot of a computer&#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949700" cy="3649366"/>
                    </a:xfrm>
                    <a:prstGeom prst="rect">
                      <a:avLst/>
                    </a:prstGeom>
                  </pic:spPr>
                </pic:pic>
              </a:graphicData>
            </a:graphic>
          </wp:inline>
        </w:drawing>
      </w:r>
    </w:p>
    <w:p w14:paraId="3FB186A8" w14:textId="54B46399" w:rsidR="5E64ABEF" w:rsidRDefault="00103395" w:rsidP="00103395">
      <w:r>
        <w:rPr>
          <w:noProof/>
        </w:rPr>
        <w:drawing>
          <wp:inline distT="0" distB="0" distL="0" distR="0" wp14:anchorId="749C908C" wp14:editId="32D71F2E">
            <wp:extent cx="6693778" cy="2655277"/>
            <wp:effectExtent l="0" t="0" r="0" b="0"/>
            <wp:docPr id="1898674221" name="Picture 5600065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74221" name="Picture 560006591" descr="A screen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6747932" cy="2676759"/>
                    </a:xfrm>
                    <a:prstGeom prst="rect">
                      <a:avLst/>
                    </a:prstGeom>
                  </pic:spPr>
                </pic:pic>
              </a:graphicData>
            </a:graphic>
          </wp:inline>
        </w:drawing>
      </w:r>
    </w:p>
    <w:p w14:paraId="087FBAF0" w14:textId="31944D23" w:rsidR="00C27D37" w:rsidRPr="00B16612" w:rsidRDefault="00B16612" w:rsidP="00B16612">
      <w:pPr>
        <w:rPr>
          <w:rFonts w:ascii="Times New Roman" w:hAnsi="Times New Roman" w:cs="Times New Roman"/>
          <w:sz w:val="36"/>
          <w:szCs w:val="36"/>
        </w:rPr>
      </w:pPr>
      <w:r>
        <w:rPr>
          <w:noProof/>
        </w:rPr>
        <w:lastRenderedPageBreak/>
        <mc:AlternateContent>
          <mc:Choice Requires="wps">
            <w:drawing>
              <wp:anchor distT="0" distB="0" distL="114300" distR="114300" simplePos="0" relativeHeight="251658346" behindDoc="0" locked="0" layoutInCell="1" allowOverlap="1" wp14:anchorId="15C0AD8C" wp14:editId="40FB423A">
                <wp:simplePos x="0" y="0"/>
                <wp:positionH relativeFrom="column">
                  <wp:posOffset>2087217</wp:posOffset>
                </wp:positionH>
                <wp:positionV relativeFrom="paragraph">
                  <wp:posOffset>1571846</wp:posOffset>
                </wp:positionV>
                <wp:extent cx="2608028" cy="699715"/>
                <wp:effectExtent l="0" t="38100" r="8255" b="24765"/>
                <wp:wrapNone/>
                <wp:docPr id="2030369496" name="Straight Arrow Connector 159"/>
                <wp:cNvGraphicFramePr/>
                <a:graphic xmlns:a="http://schemas.openxmlformats.org/drawingml/2006/main">
                  <a:graphicData uri="http://schemas.microsoft.com/office/word/2010/wordprocessingShape">
                    <wps:wsp>
                      <wps:cNvCnPr/>
                      <wps:spPr>
                        <a:xfrm flipH="1" flipV="1">
                          <a:off x="0" y="0"/>
                          <a:ext cx="2608028" cy="699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6489F6" id="Straight Arrow Connector 159" o:spid="_x0000_s1026" type="#_x0000_t32" style="position:absolute;margin-left:164.35pt;margin-top:123.75pt;width:205.35pt;height:55.1pt;flip:x y;z-index:2516583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" strokecolor="black [3200]" strokeweight=".5pt">
                <v:stroke endarrow="block" joinstyle="miter"/>
              </v:shape>
            </w:pict>
          </mc:Fallback>
        </mc:AlternateContent>
      </w:r>
      <w:r w:rsidR="00103395">
        <w:rPr>
          <w:noProof/>
        </w:rPr>
        <mc:AlternateContent>
          <mc:Choice Requires="wps">
            <w:drawing>
              <wp:anchor distT="0" distB="0" distL="114300" distR="114300" simplePos="0" relativeHeight="251658336" behindDoc="0" locked="0" layoutInCell="1" allowOverlap="1" wp14:anchorId="498D672F" wp14:editId="20E14B11">
                <wp:simplePos x="0" y="0"/>
                <wp:positionH relativeFrom="column">
                  <wp:posOffset>4699000</wp:posOffset>
                </wp:positionH>
                <wp:positionV relativeFrom="paragraph">
                  <wp:posOffset>1569102</wp:posOffset>
                </wp:positionV>
                <wp:extent cx="1843791" cy="1034321"/>
                <wp:effectExtent l="0" t="0" r="10795" b="7620"/>
                <wp:wrapNone/>
                <wp:docPr id="1952552395" name="Text Box 116"/>
                <wp:cNvGraphicFramePr/>
                <a:graphic xmlns:a="http://schemas.openxmlformats.org/drawingml/2006/main">
                  <a:graphicData uri="http://schemas.microsoft.com/office/word/2010/wordprocessingShape">
                    <wps:wsp>
                      <wps:cNvSpPr txBox="1"/>
                      <wps:spPr>
                        <a:xfrm>
                          <a:off x="0" y="0"/>
                          <a:ext cx="1843791" cy="1034321"/>
                        </a:xfrm>
                        <a:prstGeom prst="rect">
                          <a:avLst/>
                        </a:prstGeom>
                        <a:solidFill>
                          <a:schemeClr val="lt1"/>
                        </a:solidFill>
                        <a:ln w="6350">
                          <a:solidFill>
                            <a:prstClr val="black"/>
                          </a:solidFill>
                        </a:ln>
                      </wps:spPr>
                      <wps:txbx>
                        <w:txbxContent>
                          <w:p w14:paraId="4494BE6C" w14:textId="19631DB1" w:rsidR="00103395" w:rsidRPr="00103395" w:rsidRDefault="00103395" w:rsidP="00103395">
                            <w:pPr>
                              <w:rPr>
                                <w:rFonts w:ascii="Times New Roman" w:hAnsi="Times New Roman" w:cs="Times New Roman"/>
                                <w:sz w:val="36"/>
                                <w:szCs w:val="36"/>
                              </w:rPr>
                            </w:pPr>
                            <w:r w:rsidRPr="1C868340">
                              <w:rPr>
                                <w:rFonts w:ascii="Times New Roman" w:hAnsi="Times New Roman" w:cs="Times New Roman"/>
                                <w:sz w:val="36"/>
                                <w:szCs w:val="36"/>
                              </w:rPr>
                              <w:t>Here shows the design view of report of receipt.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D672F" id="Text Box 116" o:spid="_x0000_s1129" type="#_x0000_t202" style="position:absolute;margin-left:370pt;margin-top:123.55pt;width:145.2pt;height:81.45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" fillcolor="white [3201]" strokeweight=".5pt">
                <v:textbox>
                  <w:txbxContent>
                    <w:p w14:paraId="4494BE6C" w14:textId="19631DB1" w:rsidR="00103395" w:rsidRPr="00103395" w:rsidRDefault="00103395" w:rsidP="00103395">
                      <w:pPr>
                        <w:rPr>
                          <w:rFonts w:ascii="Times New Roman" w:hAnsi="Times New Roman" w:cs="Times New Roman"/>
                          <w:sz w:val="36"/>
                          <w:szCs w:val="36"/>
                        </w:rPr>
                      </w:pPr>
                      <w:r w:rsidRPr="1C868340">
                        <w:rPr>
                          <w:rFonts w:ascii="Times New Roman" w:hAnsi="Times New Roman" w:cs="Times New Roman"/>
                          <w:sz w:val="36"/>
                          <w:szCs w:val="36"/>
                        </w:rPr>
                        <w:t>Here shows the design view of report of receipt.</w:t>
                      </w:r>
                    </w:p>
                  </w:txbxContent>
                </v:textbox>
              </v:shape>
            </w:pict>
          </mc:Fallback>
        </mc:AlternateContent>
      </w:r>
      <w:r w:rsidR="4DE42033">
        <w:rPr>
          <w:noProof/>
        </w:rPr>
        <w:drawing>
          <wp:inline distT="0" distB="0" distL="0" distR="0" wp14:anchorId="2F4FC557" wp14:editId="59D5E2E3">
            <wp:extent cx="4302177" cy="3164896"/>
            <wp:effectExtent l="0" t="0" r="3175" b="0"/>
            <wp:docPr id="657231896" name="Picture 65723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4366146" cy="3211955"/>
                    </a:xfrm>
                    <a:prstGeom prst="rect">
                      <a:avLst/>
                    </a:prstGeom>
                  </pic:spPr>
                </pic:pic>
              </a:graphicData>
            </a:graphic>
          </wp:inline>
        </w:drawing>
      </w:r>
    </w:p>
    <w:p w14:paraId="7232885E" w14:textId="77777777" w:rsidR="00C27D37" w:rsidRDefault="00C27D37" w:rsidP="00763211">
      <w:pPr>
        <w:rPr>
          <w:rFonts w:ascii="Times New Roman" w:hAnsi="Times New Roman" w:cs="Times New Roman"/>
          <w:b/>
          <w:bCs/>
          <w:sz w:val="28"/>
          <w:szCs w:val="28"/>
        </w:rPr>
      </w:pPr>
    </w:p>
    <w:p w14:paraId="42E81387" w14:textId="77777777" w:rsidR="006E06EE" w:rsidRDefault="006E06EE" w:rsidP="00763211">
      <w:pPr>
        <w:rPr>
          <w:rFonts w:ascii="Times New Roman" w:hAnsi="Times New Roman" w:cs="Times New Roman"/>
          <w:b/>
          <w:bCs/>
          <w:sz w:val="28"/>
          <w:szCs w:val="28"/>
        </w:rPr>
      </w:pPr>
    </w:p>
    <w:p w14:paraId="69AB274F" w14:textId="77777777" w:rsidR="006E06EE" w:rsidRDefault="006E06EE" w:rsidP="00763211">
      <w:pPr>
        <w:rPr>
          <w:rFonts w:ascii="Times New Roman" w:hAnsi="Times New Roman" w:cs="Times New Roman"/>
          <w:b/>
          <w:bCs/>
          <w:sz w:val="28"/>
          <w:szCs w:val="28"/>
        </w:rPr>
      </w:pPr>
    </w:p>
    <w:p w14:paraId="09D909A3" w14:textId="77777777" w:rsidR="006E06EE" w:rsidRDefault="006E06EE" w:rsidP="00763211">
      <w:pPr>
        <w:rPr>
          <w:rFonts w:ascii="Times New Roman" w:hAnsi="Times New Roman" w:cs="Times New Roman"/>
          <w:b/>
          <w:bCs/>
          <w:sz w:val="28"/>
          <w:szCs w:val="28"/>
        </w:rPr>
      </w:pPr>
    </w:p>
    <w:p w14:paraId="26AADD68" w14:textId="77777777" w:rsidR="006E06EE" w:rsidRDefault="006E06EE" w:rsidP="00763211">
      <w:pPr>
        <w:rPr>
          <w:rFonts w:ascii="Times New Roman" w:hAnsi="Times New Roman" w:cs="Times New Roman"/>
          <w:b/>
          <w:bCs/>
          <w:sz w:val="28"/>
          <w:szCs w:val="28"/>
        </w:rPr>
      </w:pPr>
    </w:p>
    <w:p w14:paraId="110A0006" w14:textId="77777777" w:rsidR="006E06EE" w:rsidRDefault="006E06EE" w:rsidP="00763211">
      <w:pPr>
        <w:rPr>
          <w:rFonts w:ascii="Times New Roman" w:hAnsi="Times New Roman" w:cs="Times New Roman"/>
          <w:b/>
          <w:bCs/>
          <w:sz w:val="28"/>
          <w:szCs w:val="28"/>
        </w:rPr>
      </w:pPr>
    </w:p>
    <w:p w14:paraId="376FCAA7" w14:textId="77777777" w:rsidR="006E06EE" w:rsidRDefault="006E06EE" w:rsidP="00763211">
      <w:pPr>
        <w:rPr>
          <w:rFonts w:ascii="Times New Roman" w:hAnsi="Times New Roman" w:cs="Times New Roman"/>
          <w:b/>
          <w:bCs/>
          <w:sz w:val="28"/>
          <w:szCs w:val="28"/>
        </w:rPr>
      </w:pPr>
    </w:p>
    <w:p w14:paraId="58FC6A13" w14:textId="77777777" w:rsidR="006E06EE" w:rsidRDefault="006E06EE" w:rsidP="00763211">
      <w:pPr>
        <w:rPr>
          <w:rFonts w:ascii="Times New Roman" w:hAnsi="Times New Roman" w:cs="Times New Roman"/>
          <w:b/>
          <w:bCs/>
          <w:sz w:val="28"/>
          <w:szCs w:val="28"/>
        </w:rPr>
      </w:pPr>
    </w:p>
    <w:p w14:paraId="13EAE0FD" w14:textId="77777777" w:rsidR="006E06EE" w:rsidRDefault="006E06EE" w:rsidP="00763211">
      <w:pPr>
        <w:rPr>
          <w:rFonts w:ascii="Times New Roman" w:hAnsi="Times New Roman" w:cs="Times New Roman"/>
          <w:b/>
          <w:bCs/>
          <w:sz w:val="28"/>
          <w:szCs w:val="28"/>
        </w:rPr>
      </w:pPr>
    </w:p>
    <w:p w14:paraId="2E0BE8CE" w14:textId="77777777" w:rsidR="006E06EE" w:rsidRDefault="006E06EE" w:rsidP="00763211">
      <w:pPr>
        <w:rPr>
          <w:rFonts w:ascii="Times New Roman" w:hAnsi="Times New Roman" w:cs="Times New Roman"/>
          <w:b/>
          <w:bCs/>
          <w:sz w:val="28"/>
          <w:szCs w:val="28"/>
        </w:rPr>
      </w:pPr>
    </w:p>
    <w:p w14:paraId="006A04FD" w14:textId="77777777" w:rsidR="006E06EE" w:rsidRDefault="006E06EE" w:rsidP="00763211">
      <w:pPr>
        <w:rPr>
          <w:rFonts w:ascii="Times New Roman" w:hAnsi="Times New Roman" w:cs="Times New Roman"/>
          <w:b/>
          <w:bCs/>
          <w:sz w:val="28"/>
          <w:szCs w:val="28"/>
        </w:rPr>
      </w:pPr>
    </w:p>
    <w:p w14:paraId="160EBCD8" w14:textId="77777777" w:rsidR="006E06EE" w:rsidRPr="00C27D37" w:rsidRDefault="006E06EE" w:rsidP="00763211">
      <w:pPr>
        <w:rPr>
          <w:rFonts w:ascii="Times New Roman" w:hAnsi="Times New Roman" w:cs="Times New Roman"/>
          <w:b/>
          <w:bCs/>
          <w:sz w:val="28"/>
          <w:szCs w:val="28"/>
        </w:rPr>
      </w:pPr>
    </w:p>
    <w:p w14:paraId="7D0A04D3" w14:textId="4E39C4CC" w:rsidR="00E61786" w:rsidRDefault="7F4C5AB0" w:rsidP="00781C4B">
      <w:pPr>
        <w:pStyle w:val="Heading1"/>
      </w:pPr>
      <w:bookmarkStart w:id="44" w:name="_Toc195282894"/>
      <w:r w:rsidRPr="1B043954">
        <w:lastRenderedPageBreak/>
        <w:t>Implementation details</w:t>
      </w:r>
      <w:bookmarkEnd w:id="44"/>
    </w:p>
    <w:p w14:paraId="1B6B7A61" w14:textId="52EA097A" w:rsidR="00E61786" w:rsidRDefault="7F4C5AB0" w:rsidP="00E5163A">
      <w:pPr>
        <w:pStyle w:val="Heading2"/>
      </w:pPr>
      <w:bookmarkStart w:id="45" w:name="_Toc195282895"/>
      <w:r w:rsidRPr="00E5163A">
        <w:t>Software used</w:t>
      </w:r>
      <w:r w:rsidR="00427ED1" w:rsidRPr="00E5163A">
        <w:t>:</w:t>
      </w:r>
      <w:bookmarkEnd w:id="45"/>
    </w:p>
    <w:tbl>
      <w:tblPr>
        <w:tblStyle w:val="TableGrid"/>
        <w:tblW w:w="0" w:type="auto"/>
        <w:tblLook w:val="04A0" w:firstRow="1" w:lastRow="0" w:firstColumn="1" w:lastColumn="0" w:noHBand="0" w:noVBand="1"/>
      </w:tblPr>
      <w:tblGrid>
        <w:gridCol w:w="5228"/>
        <w:gridCol w:w="5228"/>
      </w:tblGrid>
      <w:tr w:rsidR="009760C9" w14:paraId="37A1284C" w14:textId="77777777" w:rsidTr="009760C9">
        <w:tc>
          <w:tcPr>
            <w:tcW w:w="5228" w:type="dxa"/>
          </w:tcPr>
          <w:p w14:paraId="1D02E2EF" w14:textId="4CFA0E4B" w:rsidR="009760C9" w:rsidRPr="005A7A05" w:rsidRDefault="001E587E" w:rsidP="008317A0">
            <w:pPr>
              <w:rPr>
                <w:sz w:val="32"/>
                <w:szCs w:val="32"/>
              </w:rPr>
            </w:pPr>
            <w:r w:rsidRPr="005A7A05">
              <w:rPr>
                <w:sz w:val="32"/>
                <w:szCs w:val="32"/>
              </w:rPr>
              <w:t>Software name</w:t>
            </w:r>
          </w:p>
        </w:tc>
        <w:tc>
          <w:tcPr>
            <w:tcW w:w="5228" w:type="dxa"/>
          </w:tcPr>
          <w:p w14:paraId="12C8ACFD" w14:textId="229D0130" w:rsidR="009760C9" w:rsidRPr="005A7A05" w:rsidRDefault="00C20DF8" w:rsidP="008317A0">
            <w:pPr>
              <w:rPr>
                <w:sz w:val="32"/>
                <w:szCs w:val="32"/>
              </w:rPr>
            </w:pPr>
            <w:r>
              <w:rPr>
                <w:sz w:val="32"/>
                <w:szCs w:val="32"/>
              </w:rPr>
              <w:t>U</w:t>
            </w:r>
            <w:r w:rsidR="001E587E" w:rsidRPr="005A7A05">
              <w:rPr>
                <w:sz w:val="32"/>
                <w:szCs w:val="32"/>
              </w:rPr>
              <w:t>sage</w:t>
            </w:r>
          </w:p>
        </w:tc>
      </w:tr>
      <w:tr w:rsidR="009760C9" w14:paraId="69136AE2" w14:textId="77777777" w:rsidTr="009760C9">
        <w:tc>
          <w:tcPr>
            <w:tcW w:w="5228" w:type="dxa"/>
          </w:tcPr>
          <w:p w14:paraId="3C93C2E7" w14:textId="03F8E6B2" w:rsidR="009760C9" w:rsidRPr="005A7A05" w:rsidRDefault="007367BC" w:rsidP="008317A0">
            <w:pPr>
              <w:rPr>
                <w:sz w:val="32"/>
                <w:szCs w:val="32"/>
              </w:rPr>
            </w:pPr>
            <w:r w:rsidRPr="005A7A05">
              <w:rPr>
                <w:sz w:val="32"/>
                <w:szCs w:val="32"/>
              </w:rPr>
              <w:t>MICROSOFT ACCESS</w:t>
            </w:r>
          </w:p>
        </w:tc>
        <w:tc>
          <w:tcPr>
            <w:tcW w:w="5228" w:type="dxa"/>
          </w:tcPr>
          <w:p w14:paraId="19DA572E" w14:textId="77777777" w:rsidR="00C20DF8" w:rsidRPr="006E06EE" w:rsidRDefault="004F48E8" w:rsidP="006E06EE">
            <w:pPr>
              <w:pStyle w:val="ListParagraph"/>
              <w:numPr>
                <w:ilvl w:val="0"/>
                <w:numId w:val="3"/>
              </w:numPr>
              <w:rPr>
                <w:sz w:val="32"/>
                <w:szCs w:val="32"/>
              </w:rPr>
            </w:pPr>
            <w:r w:rsidRPr="006E06EE">
              <w:rPr>
                <w:sz w:val="32"/>
                <w:szCs w:val="32"/>
              </w:rPr>
              <w:t>Build up the database</w:t>
            </w:r>
          </w:p>
          <w:p w14:paraId="678C9E69" w14:textId="77777777" w:rsidR="00C20DF8" w:rsidRPr="006E06EE" w:rsidRDefault="004F48E8" w:rsidP="006E06EE">
            <w:pPr>
              <w:pStyle w:val="ListParagraph"/>
              <w:numPr>
                <w:ilvl w:val="0"/>
                <w:numId w:val="3"/>
              </w:numPr>
              <w:rPr>
                <w:sz w:val="32"/>
                <w:szCs w:val="32"/>
              </w:rPr>
            </w:pPr>
            <w:r w:rsidRPr="006E06EE">
              <w:rPr>
                <w:sz w:val="32"/>
                <w:szCs w:val="32"/>
              </w:rPr>
              <w:t>store the cc store</w:t>
            </w:r>
            <w:r w:rsidR="00A61D22" w:rsidRPr="006E06EE">
              <w:rPr>
                <w:sz w:val="32"/>
                <w:szCs w:val="32"/>
              </w:rPr>
              <w:t>’s data</w:t>
            </w:r>
          </w:p>
          <w:p w14:paraId="0FC35F1F" w14:textId="77777777" w:rsidR="00C20DF8" w:rsidRPr="006E06EE" w:rsidRDefault="006A692A" w:rsidP="006E06EE">
            <w:pPr>
              <w:pStyle w:val="ListParagraph"/>
              <w:numPr>
                <w:ilvl w:val="0"/>
                <w:numId w:val="3"/>
              </w:numPr>
              <w:rPr>
                <w:sz w:val="32"/>
                <w:szCs w:val="32"/>
              </w:rPr>
            </w:pPr>
            <w:r w:rsidRPr="006E06EE">
              <w:rPr>
                <w:sz w:val="32"/>
                <w:szCs w:val="32"/>
              </w:rPr>
              <w:t>cre</w:t>
            </w:r>
            <w:r w:rsidR="00A95F9E" w:rsidRPr="006E06EE">
              <w:rPr>
                <w:sz w:val="32"/>
                <w:szCs w:val="32"/>
              </w:rPr>
              <w:t>ate</w:t>
            </w:r>
            <w:r w:rsidR="009E2E4D" w:rsidRPr="006E06EE">
              <w:rPr>
                <w:sz w:val="32"/>
                <w:szCs w:val="32"/>
              </w:rPr>
              <w:t xml:space="preserve"> the </w:t>
            </w:r>
            <w:r w:rsidR="00F67932" w:rsidRPr="006E06EE">
              <w:rPr>
                <w:sz w:val="32"/>
                <w:szCs w:val="32"/>
              </w:rPr>
              <w:t xml:space="preserve">login </w:t>
            </w:r>
            <w:r w:rsidR="00C001B0" w:rsidRPr="006E06EE">
              <w:rPr>
                <w:sz w:val="32"/>
                <w:szCs w:val="32"/>
              </w:rPr>
              <w:t>system</w:t>
            </w:r>
            <w:r w:rsidR="00AC21CF" w:rsidRPr="006E06EE">
              <w:rPr>
                <w:sz w:val="32"/>
                <w:szCs w:val="32"/>
              </w:rPr>
              <w:t xml:space="preserve"> </w:t>
            </w:r>
            <w:r w:rsidR="006E586F" w:rsidRPr="006E06EE">
              <w:rPr>
                <w:sz w:val="32"/>
                <w:szCs w:val="32"/>
              </w:rPr>
              <w:t xml:space="preserve">and the users interface </w:t>
            </w:r>
            <w:r w:rsidR="00190718" w:rsidRPr="006E06EE">
              <w:rPr>
                <w:sz w:val="32"/>
                <w:szCs w:val="32"/>
              </w:rPr>
              <w:t xml:space="preserve">the </w:t>
            </w:r>
            <w:r w:rsidR="00AC21CF" w:rsidRPr="006E06EE">
              <w:rPr>
                <w:sz w:val="32"/>
                <w:szCs w:val="32"/>
              </w:rPr>
              <w:t xml:space="preserve">though </w:t>
            </w:r>
            <w:r w:rsidR="00441DE9" w:rsidRPr="006E06EE">
              <w:rPr>
                <w:sz w:val="32"/>
                <w:szCs w:val="32"/>
              </w:rPr>
              <w:t>forms function in access</w:t>
            </w:r>
          </w:p>
          <w:p w14:paraId="1CC46BDD" w14:textId="77777777" w:rsidR="00C20DF8" w:rsidRPr="006E06EE" w:rsidRDefault="00C1403E" w:rsidP="006E06EE">
            <w:pPr>
              <w:pStyle w:val="ListParagraph"/>
              <w:numPr>
                <w:ilvl w:val="0"/>
                <w:numId w:val="3"/>
              </w:numPr>
              <w:rPr>
                <w:sz w:val="32"/>
                <w:szCs w:val="32"/>
              </w:rPr>
            </w:pPr>
            <w:r w:rsidRPr="006E06EE">
              <w:rPr>
                <w:sz w:val="32"/>
                <w:szCs w:val="32"/>
              </w:rPr>
              <w:t>create</w:t>
            </w:r>
            <w:r w:rsidR="00A57321" w:rsidRPr="006E06EE">
              <w:rPr>
                <w:sz w:val="32"/>
                <w:szCs w:val="32"/>
              </w:rPr>
              <w:t xml:space="preserve"> the </w:t>
            </w:r>
            <w:r w:rsidR="00F84A15" w:rsidRPr="006E06EE">
              <w:rPr>
                <w:sz w:val="32"/>
                <w:szCs w:val="32"/>
              </w:rPr>
              <w:t>qu</w:t>
            </w:r>
            <w:r w:rsidR="00D82B16" w:rsidRPr="006E06EE">
              <w:rPr>
                <w:sz w:val="32"/>
                <w:szCs w:val="32"/>
              </w:rPr>
              <w:t xml:space="preserve">eries </w:t>
            </w:r>
            <w:r w:rsidRPr="006E06EE">
              <w:rPr>
                <w:sz w:val="32"/>
                <w:szCs w:val="32"/>
              </w:rPr>
              <w:t xml:space="preserve">by writing </w:t>
            </w:r>
            <w:r w:rsidR="00FA112B" w:rsidRPr="006E06EE">
              <w:rPr>
                <w:sz w:val="32"/>
                <w:szCs w:val="32"/>
              </w:rPr>
              <w:t>SQL</w:t>
            </w:r>
          </w:p>
          <w:p w14:paraId="7D355C40" w14:textId="77777777" w:rsidR="00C20DF8" w:rsidRPr="006E06EE" w:rsidRDefault="00FA112B" w:rsidP="006E06EE">
            <w:pPr>
              <w:pStyle w:val="ListParagraph"/>
              <w:numPr>
                <w:ilvl w:val="0"/>
                <w:numId w:val="3"/>
              </w:numPr>
              <w:rPr>
                <w:sz w:val="32"/>
                <w:szCs w:val="32"/>
              </w:rPr>
            </w:pPr>
            <w:r w:rsidRPr="006E06EE">
              <w:rPr>
                <w:sz w:val="32"/>
                <w:szCs w:val="32"/>
              </w:rPr>
              <w:t xml:space="preserve">create the report though the report </w:t>
            </w:r>
            <w:r w:rsidR="00487101" w:rsidRPr="006E06EE">
              <w:rPr>
                <w:sz w:val="32"/>
                <w:szCs w:val="32"/>
              </w:rPr>
              <w:t>function</w:t>
            </w:r>
          </w:p>
          <w:p w14:paraId="0BA8E2DA" w14:textId="1C0815B4" w:rsidR="009760C9" w:rsidRPr="006E06EE" w:rsidRDefault="00DD409D" w:rsidP="006E06EE">
            <w:pPr>
              <w:pStyle w:val="ListParagraph"/>
              <w:numPr>
                <w:ilvl w:val="0"/>
                <w:numId w:val="3"/>
              </w:numPr>
              <w:rPr>
                <w:sz w:val="32"/>
                <w:szCs w:val="32"/>
              </w:rPr>
            </w:pPr>
            <w:r w:rsidRPr="006E06EE">
              <w:rPr>
                <w:sz w:val="32"/>
                <w:szCs w:val="32"/>
              </w:rPr>
              <w:t>create</w:t>
            </w:r>
            <w:r w:rsidR="005A7A05" w:rsidRPr="006E06EE">
              <w:rPr>
                <w:sz w:val="32"/>
                <w:szCs w:val="32"/>
              </w:rPr>
              <w:t xml:space="preserve"> the relationship between the table</w:t>
            </w:r>
          </w:p>
        </w:tc>
      </w:tr>
      <w:tr w:rsidR="009760C9" w14:paraId="40BF51A7" w14:textId="77777777" w:rsidTr="009760C9">
        <w:tc>
          <w:tcPr>
            <w:tcW w:w="5228" w:type="dxa"/>
          </w:tcPr>
          <w:p w14:paraId="28F847F4" w14:textId="7EDB9898" w:rsidR="009760C9" w:rsidRPr="007367BC" w:rsidRDefault="007367BC" w:rsidP="008317A0">
            <w:pPr>
              <w:rPr>
                <w:sz w:val="32"/>
                <w:szCs w:val="32"/>
              </w:rPr>
            </w:pPr>
            <w:r w:rsidRPr="007367BC">
              <w:rPr>
                <w:sz w:val="32"/>
                <w:szCs w:val="32"/>
              </w:rPr>
              <w:t>LUCIDCHART</w:t>
            </w:r>
          </w:p>
        </w:tc>
        <w:tc>
          <w:tcPr>
            <w:tcW w:w="5228" w:type="dxa"/>
          </w:tcPr>
          <w:p w14:paraId="1CA27EDA" w14:textId="77777777" w:rsidR="009760C9" w:rsidRDefault="00B4413C" w:rsidP="003F5F18">
            <w:pPr>
              <w:pStyle w:val="ListParagraph"/>
              <w:numPr>
                <w:ilvl w:val="0"/>
                <w:numId w:val="4"/>
              </w:numPr>
              <w:rPr>
                <w:sz w:val="32"/>
                <w:szCs w:val="32"/>
              </w:rPr>
            </w:pPr>
            <w:r w:rsidRPr="007367BC">
              <w:rPr>
                <w:sz w:val="32"/>
                <w:szCs w:val="32"/>
              </w:rPr>
              <w:t xml:space="preserve">draw </w:t>
            </w:r>
            <w:r w:rsidR="00281837" w:rsidRPr="007367BC">
              <w:rPr>
                <w:sz w:val="32"/>
                <w:szCs w:val="32"/>
              </w:rPr>
              <w:t>the ERD diagram</w:t>
            </w:r>
          </w:p>
          <w:p w14:paraId="57ED2C0A" w14:textId="5F8D9EC9" w:rsidR="00017DC0" w:rsidRPr="007367BC" w:rsidRDefault="00400C08" w:rsidP="003F5F18">
            <w:pPr>
              <w:pStyle w:val="ListParagraph"/>
              <w:numPr>
                <w:ilvl w:val="0"/>
                <w:numId w:val="4"/>
              </w:numPr>
              <w:rPr>
                <w:sz w:val="32"/>
                <w:szCs w:val="32"/>
              </w:rPr>
            </w:pPr>
            <w:r>
              <w:rPr>
                <w:sz w:val="32"/>
                <w:szCs w:val="32"/>
              </w:rPr>
              <w:t>draw the re</w:t>
            </w:r>
            <w:r w:rsidR="00FB1FEA">
              <w:rPr>
                <w:sz w:val="32"/>
                <w:szCs w:val="32"/>
              </w:rPr>
              <w:t>lationship of the tables</w:t>
            </w:r>
          </w:p>
        </w:tc>
      </w:tr>
      <w:tr w:rsidR="009760C9" w14:paraId="0B3774A0" w14:textId="77777777" w:rsidTr="009760C9">
        <w:tc>
          <w:tcPr>
            <w:tcW w:w="5228" w:type="dxa"/>
          </w:tcPr>
          <w:p w14:paraId="06AC3B3A" w14:textId="6DB614AC" w:rsidR="009760C9" w:rsidRPr="007367BC" w:rsidRDefault="007367BC" w:rsidP="008317A0">
            <w:pPr>
              <w:rPr>
                <w:sz w:val="32"/>
                <w:szCs w:val="32"/>
              </w:rPr>
            </w:pPr>
            <w:r w:rsidRPr="007367BC">
              <w:rPr>
                <w:sz w:val="32"/>
                <w:szCs w:val="32"/>
              </w:rPr>
              <w:t>MICROSOFT WORD</w:t>
            </w:r>
          </w:p>
        </w:tc>
        <w:tc>
          <w:tcPr>
            <w:tcW w:w="5228" w:type="dxa"/>
          </w:tcPr>
          <w:p w14:paraId="1868E575" w14:textId="4ABE435E" w:rsidR="009760C9" w:rsidRPr="007367BC" w:rsidRDefault="00D800CE" w:rsidP="0036735F">
            <w:pPr>
              <w:pStyle w:val="ListParagraph"/>
              <w:numPr>
                <w:ilvl w:val="0"/>
                <w:numId w:val="4"/>
              </w:numPr>
              <w:rPr>
                <w:sz w:val="32"/>
                <w:szCs w:val="32"/>
              </w:rPr>
            </w:pPr>
            <w:r w:rsidRPr="007367BC">
              <w:rPr>
                <w:sz w:val="32"/>
                <w:szCs w:val="32"/>
              </w:rPr>
              <w:t xml:space="preserve">write the </w:t>
            </w:r>
            <w:r w:rsidR="005750DD" w:rsidRPr="007367BC">
              <w:rPr>
                <w:sz w:val="32"/>
                <w:szCs w:val="32"/>
              </w:rPr>
              <w:t>report</w:t>
            </w:r>
          </w:p>
        </w:tc>
      </w:tr>
      <w:tr w:rsidR="009760C9" w14:paraId="42AF692F" w14:textId="77777777" w:rsidTr="009760C9">
        <w:tc>
          <w:tcPr>
            <w:tcW w:w="5228" w:type="dxa"/>
          </w:tcPr>
          <w:p w14:paraId="6981DDA9" w14:textId="55642F99" w:rsidR="009760C9" w:rsidRPr="007367BC" w:rsidRDefault="007367BC" w:rsidP="008317A0">
            <w:pPr>
              <w:rPr>
                <w:sz w:val="32"/>
                <w:szCs w:val="32"/>
              </w:rPr>
            </w:pPr>
            <w:r w:rsidRPr="007367BC">
              <w:rPr>
                <w:sz w:val="32"/>
                <w:szCs w:val="32"/>
              </w:rPr>
              <w:t>MICROSOFT POWERPOINT</w:t>
            </w:r>
          </w:p>
        </w:tc>
        <w:tc>
          <w:tcPr>
            <w:tcW w:w="5228" w:type="dxa"/>
          </w:tcPr>
          <w:p w14:paraId="36219DCC" w14:textId="333E14BF" w:rsidR="009760C9" w:rsidRPr="007367BC" w:rsidRDefault="00056EC3" w:rsidP="005750DD">
            <w:pPr>
              <w:pStyle w:val="ListParagraph"/>
              <w:numPr>
                <w:ilvl w:val="0"/>
                <w:numId w:val="4"/>
              </w:numPr>
              <w:rPr>
                <w:sz w:val="32"/>
                <w:szCs w:val="32"/>
              </w:rPr>
            </w:pPr>
            <w:r w:rsidRPr="007367BC">
              <w:rPr>
                <w:sz w:val="32"/>
                <w:szCs w:val="32"/>
              </w:rPr>
              <w:t>do</w:t>
            </w:r>
            <w:r w:rsidR="00DC4AA4" w:rsidRPr="007367BC">
              <w:rPr>
                <w:sz w:val="32"/>
                <w:szCs w:val="32"/>
              </w:rPr>
              <w:t xml:space="preserve"> the </w:t>
            </w:r>
            <w:r w:rsidRPr="007367BC">
              <w:rPr>
                <w:sz w:val="32"/>
                <w:szCs w:val="32"/>
              </w:rPr>
              <w:t>present</w:t>
            </w:r>
            <w:r w:rsidR="009D6E1E" w:rsidRPr="007367BC">
              <w:rPr>
                <w:sz w:val="32"/>
                <w:szCs w:val="32"/>
              </w:rPr>
              <w:t xml:space="preserve">ation </w:t>
            </w:r>
            <w:r w:rsidR="00331CA1">
              <w:rPr>
                <w:sz w:val="32"/>
                <w:szCs w:val="32"/>
              </w:rPr>
              <w:t>PowerP</w:t>
            </w:r>
            <w:r w:rsidR="00331CA1" w:rsidRPr="007367BC">
              <w:rPr>
                <w:sz w:val="32"/>
                <w:szCs w:val="32"/>
              </w:rPr>
              <w:t>oint</w:t>
            </w:r>
          </w:p>
        </w:tc>
      </w:tr>
    </w:tbl>
    <w:p w14:paraId="7BC0C0AA" w14:textId="77777777" w:rsidR="008317A0" w:rsidRDefault="008317A0" w:rsidP="008317A0"/>
    <w:p w14:paraId="5CC8DF1D" w14:textId="77777777" w:rsidR="00BA36D3" w:rsidRDefault="00BA36D3" w:rsidP="008317A0"/>
    <w:p w14:paraId="67A95697" w14:textId="77777777" w:rsidR="00BA36D3" w:rsidRDefault="00BA36D3" w:rsidP="008317A0"/>
    <w:p w14:paraId="6C3606E9" w14:textId="77777777" w:rsidR="00BA36D3" w:rsidRDefault="00BA36D3" w:rsidP="008317A0"/>
    <w:p w14:paraId="37744B7B" w14:textId="77777777" w:rsidR="00BA36D3" w:rsidRDefault="00BA36D3" w:rsidP="008317A0"/>
    <w:p w14:paraId="7360BE1F" w14:textId="77777777" w:rsidR="00BA36D3" w:rsidRPr="008317A0" w:rsidRDefault="00BA36D3" w:rsidP="008317A0"/>
    <w:p w14:paraId="5F0D0B22" w14:textId="35C61E10" w:rsidR="00E61786" w:rsidRPr="00E5163A" w:rsidRDefault="7F4C5AB0" w:rsidP="00E5163A">
      <w:pPr>
        <w:pStyle w:val="Heading2"/>
      </w:pPr>
      <w:bookmarkStart w:id="46" w:name="_Toc195282896"/>
      <w:r w:rsidRPr="00E5163A">
        <w:lastRenderedPageBreak/>
        <w:t>Source of data</w:t>
      </w:r>
      <w:r w:rsidR="00735C70" w:rsidRPr="00E5163A">
        <w:t>:</w:t>
      </w:r>
      <w:bookmarkEnd w:id="46"/>
    </w:p>
    <w:p w14:paraId="46C2EAD4" w14:textId="60B4DB0A" w:rsidR="00E61786" w:rsidRDefault="00735C70" w:rsidP="00BA36D3">
      <w:pPr>
        <w:ind w:firstLine="480"/>
        <w:rPr>
          <w:rFonts w:ascii="Times New Roman" w:eastAsia="Times New Roman" w:hAnsi="Times New Roman" w:cs="Times New Roman"/>
          <w:sz w:val="32"/>
          <w:szCs w:val="32"/>
        </w:rPr>
      </w:pPr>
      <w:r>
        <w:rPr>
          <w:rFonts w:ascii="Times New Roman" w:eastAsia="Times New Roman" w:hAnsi="Times New Roman" w:cs="Times New Roman"/>
          <w:sz w:val="32"/>
          <w:szCs w:val="32"/>
        </w:rPr>
        <w:t>As the CC store is fictional software</w:t>
      </w:r>
      <w:r w:rsidR="00D50C22">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 xml:space="preserve">we </w:t>
      </w:r>
      <w:r w:rsidR="00D50C22">
        <w:rPr>
          <w:rFonts w:ascii="Times New Roman" w:eastAsia="Times New Roman" w:hAnsi="Times New Roman" w:cs="Times New Roman"/>
          <w:sz w:val="32"/>
          <w:szCs w:val="32"/>
        </w:rPr>
        <w:t>cannot</w:t>
      </w:r>
      <w:r>
        <w:rPr>
          <w:rFonts w:ascii="Times New Roman" w:eastAsia="Times New Roman" w:hAnsi="Times New Roman" w:cs="Times New Roman"/>
          <w:sz w:val="32"/>
          <w:szCs w:val="32"/>
        </w:rPr>
        <w:t xml:space="preserve"> collect the real data in </w:t>
      </w:r>
      <w:r w:rsidR="00D50C22">
        <w:rPr>
          <w:rFonts w:ascii="Times New Roman" w:eastAsia="Times New Roman" w:hAnsi="Times New Roman" w:cs="Times New Roman"/>
          <w:sz w:val="32"/>
          <w:szCs w:val="32"/>
        </w:rPr>
        <w:t xml:space="preserve">the </w:t>
      </w:r>
      <w:r>
        <w:rPr>
          <w:rFonts w:ascii="Times New Roman" w:eastAsia="Times New Roman" w:hAnsi="Times New Roman" w:cs="Times New Roman"/>
          <w:sz w:val="32"/>
          <w:szCs w:val="32"/>
        </w:rPr>
        <w:t>real world.</w:t>
      </w:r>
      <w:r w:rsidR="002D2A18">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Therefore</w:t>
      </w:r>
      <w:r w:rsidR="00D50C22">
        <w:rPr>
          <w:rFonts w:ascii="Times New Roman" w:eastAsia="Times New Roman" w:hAnsi="Times New Roman" w:cs="Times New Roman"/>
          <w:sz w:val="32"/>
          <w:szCs w:val="32"/>
        </w:rPr>
        <w:t>,</w:t>
      </w:r>
      <w:r>
        <w:rPr>
          <w:rFonts w:ascii="Times New Roman" w:eastAsia="Times New Roman" w:hAnsi="Times New Roman" w:cs="Times New Roman"/>
          <w:sz w:val="32"/>
          <w:szCs w:val="32"/>
        </w:rPr>
        <w:t xml:space="preserve"> we use AI to help us generate some fake data.</w:t>
      </w:r>
      <w:r w:rsidR="7F4C5AB0" w:rsidRPr="1B043954">
        <w:rPr>
          <w:rFonts w:ascii="Times New Roman" w:eastAsia="Times New Roman" w:hAnsi="Times New Roman" w:cs="Times New Roman"/>
          <w:sz w:val="32"/>
          <w:szCs w:val="32"/>
        </w:rPr>
        <w:t xml:space="preserve"> </w:t>
      </w:r>
    </w:p>
    <w:p w14:paraId="60544A33" w14:textId="282594F2" w:rsidR="00E61786" w:rsidRPr="00E5163A" w:rsidRDefault="7F4C5AB0" w:rsidP="00781C4B">
      <w:pPr>
        <w:pStyle w:val="Heading1"/>
      </w:pPr>
      <w:bookmarkStart w:id="47" w:name="_Toc195282897"/>
      <w:r w:rsidRPr="00E5163A">
        <w:t>Difficulties</w:t>
      </w:r>
      <w:bookmarkEnd w:id="47"/>
    </w:p>
    <w:p w14:paraId="520A155C" w14:textId="2D4EFB43" w:rsidR="00AB08B1" w:rsidRPr="00E5163A" w:rsidRDefault="7F4C5AB0" w:rsidP="00E5163A">
      <w:pPr>
        <w:pStyle w:val="Heading2"/>
      </w:pPr>
      <w:bookmarkStart w:id="48" w:name="_Toc195282898"/>
      <w:r w:rsidRPr="00E5163A">
        <w:t>Design phase</w:t>
      </w:r>
      <w:r w:rsidR="00735C70" w:rsidRPr="00E5163A">
        <w:t>:</w:t>
      </w:r>
      <w:bookmarkEnd w:id="48"/>
    </w:p>
    <w:p w14:paraId="29412D34" w14:textId="77777777" w:rsidR="00693DAB" w:rsidRPr="00A850D8" w:rsidRDefault="00693DAB" w:rsidP="00A850D8">
      <w:pPr>
        <w:ind w:firstLine="720"/>
        <w:rPr>
          <w:rFonts w:asciiTheme="majorBidi" w:hAnsiTheme="majorBidi" w:cstheme="majorBidi"/>
          <w:sz w:val="32"/>
          <w:szCs w:val="32"/>
        </w:rPr>
      </w:pPr>
      <w:r w:rsidRPr="00A850D8">
        <w:rPr>
          <w:rFonts w:asciiTheme="majorBidi" w:hAnsiTheme="majorBidi" w:cstheme="majorBidi"/>
          <w:sz w:val="32"/>
          <w:szCs w:val="32"/>
        </w:rPr>
        <w:t>It is hard to clearly Identify the relationship of each table</w:t>
      </w:r>
    </w:p>
    <w:p w14:paraId="0D76E638" w14:textId="4832FA40" w:rsidR="00AB08B1" w:rsidRPr="00A850D8" w:rsidRDefault="00693DAB" w:rsidP="00A850D8">
      <w:pPr>
        <w:ind w:firstLine="720"/>
        <w:rPr>
          <w:rFonts w:asciiTheme="majorBidi" w:eastAsia="Times New Roman" w:hAnsiTheme="majorBidi" w:cstheme="majorBidi"/>
          <w:sz w:val="32"/>
          <w:szCs w:val="32"/>
        </w:rPr>
      </w:pPr>
      <w:r w:rsidRPr="00A850D8">
        <w:rPr>
          <w:rFonts w:asciiTheme="majorBidi" w:eastAsia="Times New Roman" w:hAnsiTheme="majorBidi" w:cstheme="majorBidi"/>
          <w:sz w:val="32"/>
          <w:szCs w:val="32"/>
        </w:rPr>
        <w:t xml:space="preserve">As we are beginners, we have some </w:t>
      </w:r>
      <w:r w:rsidR="00AF4819" w:rsidRPr="00A850D8">
        <w:rPr>
          <w:rFonts w:asciiTheme="majorBidi" w:eastAsia="Times New Roman" w:hAnsiTheme="majorBidi" w:cstheme="majorBidi"/>
          <w:sz w:val="32"/>
          <w:szCs w:val="32"/>
        </w:rPr>
        <w:t>ideas</w:t>
      </w:r>
      <w:r w:rsidRPr="00A850D8">
        <w:rPr>
          <w:rFonts w:asciiTheme="majorBidi" w:eastAsia="Times New Roman" w:hAnsiTheme="majorBidi" w:cstheme="majorBidi"/>
          <w:sz w:val="32"/>
          <w:szCs w:val="32"/>
        </w:rPr>
        <w:t xml:space="preserve"> in mind.</w:t>
      </w:r>
      <w:r w:rsidR="00D50C22" w:rsidRPr="00A850D8">
        <w:rPr>
          <w:rFonts w:asciiTheme="majorBidi" w:eastAsia="Times New Roman" w:hAnsiTheme="majorBidi" w:cstheme="majorBidi"/>
          <w:sz w:val="32"/>
          <w:szCs w:val="32"/>
        </w:rPr>
        <w:t xml:space="preserve"> </w:t>
      </w:r>
      <w:r w:rsidRPr="00A850D8">
        <w:rPr>
          <w:rFonts w:asciiTheme="majorBidi" w:eastAsia="Times New Roman" w:hAnsiTheme="majorBidi" w:cstheme="majorBidi"/>
          <w:sz w:val="32"/>
          <w:szCs w:val="32"/>
        </w:rPr>
        <w:t xml:space="preserve">We find it is hard to present it in the Access. </w:t>
      </w:r>
    </w:p>
    <w:p w14:paraId="2F62AA46" w14:textId="2B2354CC" w:rsidR="00AB08B1" w:rsidRPr="00735C70" w:rsidRDefault="7F4C5AB0" w:rsidP="43556194">
      <w:pPr>
        <w:rPr>
          <w:rStyle w:val="Heading2Char"/>
        </w:rPr>
      </w:pPr>
      <w:bookmarkStart w:id="49" w:name="_Toc1362430130"/>
      <w:bookmarkStart w:id="50" w:name="_Toc195282899"/>
      <w:r w:rsidRPr="00735C70">
        <w:rPr>
          <w:rStyle w:val="Heading2Char"/>
        </w:rPr>
        <w:t>Implementation phase</w:t>
      </w:r>
      <w:r w:rsidR="00735C70" w:rsidRPr="00735C70">
        <w:rPr>
          <w:rStyle w:val="Heading2Char"/>
        </w:rPr>
        <w:t>:</w:t>
      </w:r>
      <w:bookmarkEnd w:id="49"/>
      <w:bookmarkEnd w:id="50"/>
    </w:p>
    <w:p w14:paraId="22A78159" w14:textId="650296AE" w:rsidR="00AB08B1" w:rsidRPr="00A850D8" w:rsidRDefault="00735C70" w:rsidP="00A850D8">
      <w:pPr>
        <w:ind w:firstLine="720"/>
        <w:jc w:val="both"/>
        <w:rPr>
          <w:rFonts w:asciiTheme="majorBidi" w:hAnsiTheme="majorBidi" w:cstheme="majorBidi"/>
          <w:color w:val="262626"/>
          <w:sz w:val="32"/>
          <w:szCs w:val="32"/>
        </w:rPr>
      </w:pPr>
      <w:r w:rsidRPr="00A850D8">
        <w:rPr>
          <w:rFonts w:asciiTheme="majorBidi" w:hAnsiTheme="majorBidi" w:cstheme="majorBidi"/>
          <w:color w:val="262626"/>
          <w:sz w:val="32"/>
          <w:szCs w:val="32"/>
        </w:rPr>
        <w:t xml:space="preserve">There is a plenty of Access’s functions did not </w:t>
      </w:r>
      <w:r w:rsidR="00AF4819" w:rsidRPr="00A850D8">
        <w:rPr>
          <w:rFonts w:asciiTheme="majorBidi" w:hAnsiTheme="majorBidi" w:cstheme="majorBidi"/>
          <w:color w:val="262626"/>
          <w:sz w:val="32"/>
          <w:szCs w:val="32"/>
        </w:rPr>
        <w:t>learn</w:t>
      </w:r>
      <w:r w:rsidRPr="00A850D8">
        <w:rPr>
          <w:rFonts w:asciiTheme="majorBidi" w:hAnsiTheme="majorBidi" w:cstheme="majorBidi"/>
          <w:color w:val="262626"/>
          <w:sz w:val="32"/>
          <w:szCs w:val="32"/>
        </w:rPr>
        <w:t xml:space="preserve"> in the class.</w:t>
      </w:r>
      <w:r w:rsidR="00D50C22" w:rsidRPr="00A850D8">
        <w:rPr>
          <w:rFonts w:asciiTheme="majorBidi" w:hAnsiTheme="majorBidi" w:cstheme="majorBidi"/>
          <w:color w:val="262626"/>
          <w:sz w:val="32"/>
          <w:szCs w:val="32"/>
        </w:rPr>
        <w:t xml:space="preserve"> </w:t>
      </w:r>
      <w:r w:rsidRPr="00A850D8">
        <w:rPr>
          <w:rFonts w:asciiTheme="majorBidi" w:hAnsiTheme="majorBidi" w:cstheme="majorBidi"/>
          <w:color w:val="262626"/>
          <w:sz w:val="32"/>
          <w:szCs w:val="32"/>
        </w:rPr>
        <w:t>Therefore We acting as a begginner waste most of time to learn how to use it.</w:t>
      </w:r>
    </w:p>
    <w:p w14:paraId="58CD082A" w14:textId="501B9906" w:rsidR="00735C70" w:rsidRPr="00A850D8" w:rsidRDefault="00735C70" w:rsidP="00A850D8">
      <w:pPr>
        <w:ind w:firstLine="720"/>
        <w:jc w:val="both"/>
        <w:rPr>
          <w:rFonts w:asciiTheme="majorBidi" w:eastAsia="Times New Roman" w:hAnsiTheme="majorBidi" w:cstheme="majorBidi"/>
          <w:sz w:val="32"/>
          <w:szCs w:val="32"/>
        </w:rPr>
      </w:pPr>
      <w:r w:rsidRPr="00A850D8">
        <w:rPr>
          <w:rFonts w:asciiTheme="majorBidi" w:hAnsiTheme="majorBidi" w:cstheme="majorBidi"/>
          <w:color w:val="262626"/>
          <w:sz w:val="32"/>
          <w:szCs w:val="32"/>
        </w:rPr>
        <w:t xml:space="preserve">When we create a lot of </w:t>
      </w:r>
      <w:r w:rsidR="00D50C22" w:rsidRPr="00A850D8">
        <w:rPr>
          <w:rFonts w:asciiTheme="majorBidi" w:hAnsiTheme="majorBidi" w:cstheme="majorBidi"/>
          <w:color w:val="262626"/>
          <w:sz w:val="32"/>
          <w:szCs w:val="32"/>
        </w:rPr>
        <w:t>SQLS</w:t>
      </w:r>
      <w:r w:rsidRPr="00A850D8">
        <w:rPr>
          <w:rFonts w:asciiTheme="majorBidi" w:hAnsiTheme="majorBidi" w:cstheme="majorBidi"/>
          <w:color w:val="262626"/>
          <w:sz w:val="32"/>
          <w:szCs w:val="32"/>
        </w:rPr>
        <w:t xml:space="preserve"> and we find some data </w:t>
      </w:r>
      <w:r w:rsidR="00D50C22" w:rsidRPr="00A850D8">
        <w:rPr>
          <w:rFonts w:asciiTheme="majorBidi" w:hAnsiTheme="majorBidi" w:cstheme="majorBidi"/>
          <w:color w:val="262626"/>
          <w:sz w:val="32"/>
          <w:szCs w:val="32"/>
        </w:rPr>
        <w:t>problems</w:t>
      </w:r>
      <w:r w:rsidR="00AF4819" w:rsidRPr="00A850D8">
        <w:rPr>
          <w:rFonts w:asciiTheme="majorBidi" w:hAnsiTheme="majorBidi" w:cstheme="majorBidi"/>
          <w:color w:val="262626"/>
          <w:sz w:val="32"/>
          <w:szCs w:val="32"/>
        </w:rPr>
        <w:t xml:space="preserve">, </w:t>
      </w:r>
      <w:r w:rsidRPr="00A850D8">
        <w:rPr>
          <w:rFonts w:asciiTheme="majorBidi" w:hAnsiTheme="majorBidi" w:cstheme="majorBidi"/>
          <w:color w:val="262626"/>
          <w:sz w:val="32"/>
          <w:szCs w:val="32"/>
        </w:rPr>
        <w:t>it is hard to make a change.</w:t>
      </w:r>
      <w:r w:rsidR="00D50C22" w:rsidRPr="00A850D8">
        <w:rPr>
          <w:rFonts w:asciiTheme="majorBidi" w:hAnsiTheme="majorBidi" w:cstheme="majorBidi"/>
          <w:color w:val="262626"/>
          <w:sz w:val="32"/>
          <w:szCs w:val="32"/>
        </w:rPr>
        <w:t xml:space="preserve"> </w:t>
      </w:r>
      <w:r w:rsidRPr="00A850D8">
        <w:rPr>
          <w:rFonts w:asciiTheme="majorBidi" w:hAnsiTheme="majorBidi" w:cstheme="majorBidi"/>
          <w:color w:val="262626"/>
          <w:sz w:val="32"/>
          <w:szCs w:val="32"/>
        </w:rPr>
        <w:t xml:space="preserve">If we do so, </w:t>
      </w:r>
      <w:r w:rsidR="00D50C22" w:rsidRPr="00A850D8">
        <w:rPr>
          <w:rFonts w:asciiTheme="majorBidi" w:hAnsiTheme="majorBidi" w:cstheme="majorBidi"/>
          <w:color w:val="262626"/>
          <w:sz w:val="32"/>
          <w:szCs w:val="32"/>
        </w:rPr>
        <w:t>all</w:t>
      </w:r>
      <w:r w:rsidRPr="00A850D8">
        <w:rPr>
          <w:rFonts w:asciiTheme="majorBidi" w:hAnsiTheme="majorBidi" w:cstheme="majorBidi"/>
          <w:color w:val="262626"/>
          <w:sz w:val="32"/>
          <w:szCs w:val="32"/>
        </w:rPr>
        <w:t xml:space="preserve"> sql can not work anymore.</w:t>
      </w:r>
    </w:p>
    <w:p w14:paraId="6451987E" w14:textId="09BA3970" w:rsidR="00E61786" w:rsidRDefault="7F4C5AB0" w:rsidP="00735C70">
      <w:pPr>
        <w:pStyle w:val="Heading2"/>
      </w:pPr>
      <w:r>
        <w:t xml:space="preserve"> </w:t>
      </w:r>
      <w:bookmarkStart w:id="51" w:name="_Toc1974870442"/>
      <w:bookmarkStart w:id="52" w:name="_Toc195282900"/>
      <w:r w:rsidRPr="1B043954">
        <w:t>Lessons learnt</w:t>
      </w:r>
      <w:bookmarkEnd w:id="51"/>
      <w:bookmarkEnd w:id="52"/>
      <w:r w:rsidRPr="1B043954">
        <w:t xml:space="preserve"> </w:t>
      </w:r>
    </w:p>
    <w:p w14:paraId="483A3330" w14:textId="4B5F7D7E" w:rsidR="00735C70" w:rsidRPr="00A850D8" w:rsidRDefault="00735C70" w:rsidP="00A850D8">
      <w:pPr>
        <w:ind w:firstLine="480"/>
        <w:rPr>
          <w:rFonts w:asciiTheme="majorBidi" w:hAnsiTheme="majorBidi" w:cstheme="majorBidi"/>
          <w:sz w:val="32"/>
          <w:szCs w:val="32"/>
        </w:rPr>
      </w:pPr>
      <w:r w:rsidRPr="00A850D8">
        <w:rPr>
          <w:rFonts w:asciiTheme="majorBidi" w:hAnsiTheme="majorBidi" w:cstheme="majorBidi"/>
          <w:sz w:val="32"/>
          <w:szCs w:val="32"/>
        </w:rPr>
        <w:t>It is hard to clearly Identify the relationship of each table</w:t>
      </w:r>
    </w:p>
    <w:p w14:paraId="7A9AF0E4" w14:textId="77777777" w:rsidR="00AB08B1" w:rsidRDefault="00AB08B1" w:rsidP="43556194">
      <w:pPr>
        <w:rPr>
          <w:rFonts w:ascii="Times New Roman" w:eastAsia="Times New Roman" w:hAnsi="Times New Roman" w:cs="Times New Roman"/>
          <w:sz w:val="32"/>
          <w:szCs w:val="32"/>
        </w:rPr>
      </w:pPr>
    </w:p>
    <w:p w14:paraId="76884899" w14:textId="77777777" w:rsidR="00BA36D3" w:rsidRPr="00BA36D3" w:rsidRDefault="00BA36D3" w:rsidP="00BA36D3">
      <w:pPr>
        <w:rPr>
          <w:rStyle w:val="Heading1Char"/>
          <w:rFonts w:asciiTheme="minorHAnsi" w:eastAsia="PMingLiU" w:hAnsiTheme="minorHAnsi" w:cstheme="minorBidi"/>
          <w:b w:val="0"/>
          <w:bCs w:val="0"/>
          <w:color w:val="auto"/>
          <w:spacing w:val="0"/>
          <w:sz w:val="21"/>
          <w:szCs w:val="22"/>
        </w:rPr>
      </w:pPr>
      <w:bookmarkStart w:id="53" w:name="_Toc34127973"/>
    </w:p>
    <w:p w14:paraId="32ED6D6D" w14:textId="77777777" w:rsidR="00BA36D3" w:rsidRDefault="00BA36D3" w:rsidP="00BA36D3"/>
    <w:p w14:paraId="2F3D541E" w14:textId="77777777" w:rsidR="00BA36D3" w:rsidRDefault="00BA36D3" w:rsidP="00BA36D3"/>
    <w:p w14:paraId="00B8DB52" w14:textId="46C59E13" w:rsidR="00BA36D3" w:rsidRDefault="00BA36D3" w:rsidP="00BA36D3"/>
    <w:p w14:paraId="1E8DB1E3" w14:textId="77777777" w:rsidR="00BA36D3" w:rsidRPr="00BA36D3" w:rsidRDefault="00BA36D3" w:rsidP="00BA36D3"/>
    <w:p w14:paraId="0575DB2A" w14:textId="41AEDC82" w:rsidR="00E61786" w:rsidRPr="00BA36D3" w:rsidRDefault="7F4C5AB0" w:rsidP="00781C4B">
      <w:pPr>
        <w:pStyle w:val="Heading1"/>
      </w:pPr>
      <w:bookmarkStart w:id="54" w:name="_Toc195282901"/>
      <w:r w:rsidRPr="00BA36D3">
        <w:rPr>
          <w:rStyle w:val="Heading1Char"/>
          <w:b/>
          <w:bCs/>
        </w:rPr>
        <w:lastRenderedPageBreak/>
        <w:t>Work distribution list</w:t>
      </w:r>
      <w:bookmarkEnd w:id="53"/>
      <w:bookmarkEnd w:id="54"/>
    </w:p>
    <w:p w14:paraId="7F28D22B" w14:textId="7C900113" w:rsidR="00E61786" w:rsidRDefault="7F4C5AB0" w:rsidP="00763211">
      <w:pPr>
        <w:rPr>
          <w:rFonts w:ascii="Times New Roman" w:eastAsia="Times New Roman" w:hAnsi="Times New Roman" w:cs="Times New Roman"/>
          <w:sz w:val="32"/>
          <w:szCs w:val="32"/>
        </w:rPr>
      </w:pPr>
      <w:r w:rsidRPr="1B043954">
        <w:rPr>
          <w:rFonts w:ascii="Times New Roman" w:eastAsia="Times New Roman" w:hAnsi="Times New Roman" w:cs="Times New Roman"/>
          <w:sz w:val="32"/>
          <w:szCs w:val="32"/>
        </w:rPr>
        <w:t xml:space="preserve"> </w:t>
      </w:r>
    </w:p>
    <w:tbl>
      <w:tblPr>
        <w:tblStyle w:val="TableGrid"/>
        <w:tblW w:w="0" w:type="auto"/>
        <w:tblLook w:val="04A0" w:firstRow="1" w:lastRow="0" w:firstColumn="1" w:lastColumn="0" w:noHBand="0" w:noVBand="1"/>
      </w:tblPr>
      <w:tblGrid>
        <w:gridCol w:w="2091"/>
        <w:gridCol w:w="2091"/>
        <w:gridCol w:w="2091"/>
        <w:gridCol w:w="3712"/>
      </w:tblGrid>
      <w:tr w:rsidR="00140ABE" w14:paraId="7F9BDFCF" w14:textId="77777777" w:rsidTr="00140ABE">
        <w:tc>
          <w:tcPr>
            <w:tcW w:w="2091" w:type="dxa"/>
          </w:tcPr>
          <w:p w14:paraId="769A1F3A" w14:textId="323A5ECC" w:rsidR="00140ABE" w:rsidRDefault="00140ABE" w:rsidP="00763211">
            <w:pPr>
              <w:rPr>
                <w:rFonts w:ascii="Times New Roman" w:eastAsia="Times New Roman" w:hAnsi="Times New Roman" w:cs="Times New Roman"/>
                <w:sz w:val="32"/>
                <w:szCs w:val="32"/>
              </w:rPr>
            </w:pPr>
            <w:r w:rsidRPr="1B043954">
              <w:rPr>
                <w:rFonts w:ascii="Times New Roman" w:eastAsia="Times New Roman" w:hAnsi="Times New Roman" w:cs="Times New Roman"/>
                <w:sz w:val="32"/>
                <w:szCs w:val="32"/>
              </w:rPr>
              <w:t>Task Name</w:t>
            </w:r>
          </w:p>
        </w:tc>
        <w:tc>
          <w:tcPr>
            <w:tcW w:w="2091" w:type="dxa"/>
          </w:tcPr>
          <w:p w14:paraId="11ACF600" w14:textId="5349BEFA" w:rsidR="00140ABE" w:rsidRDefault="00140ABE" w:rsidP="00763211">
            <w:pPr>
              <w:rPr>
                <w:rFonts w:ascii="Times New Roman" w:eastAsia="Times New Roman" w:hAnsi="Times New Roman" w:cs="Times New Roman"/>
                <w:sz w:val="32"/>
                <w:szCs w:val="32"/>
              </w:rPr>
            </w:pPr>
            <w:r w:rsidRPr="1B043954">
              <w:rPr>
                <w:rFonts w:ascii="Times New Roman" w:eastAsia="Times New Roman" w:hAnsi="Times New Roman" w:cs="Times New Roman"/>
                <w:sz w:val="32"/>
                <w:szCs w:val="32"/>
              </w:rPr>
              <w:t>Start Date</w:t>
            </w:r>
          </w:p>
        </w:tc>
        <w:tc>
          <w:tcPr>
            <w:tcW w:w="2091" w:type="dxa"/>
          </w:tcPr>
          <w:p w14:paraId="33661047" w14:textId="6E8A8204" w:rsidR="00140ABE" w:rsidRDefault="00140ABE" w:rsidP="00763211">
            <w:pPr>
              <w:rPr>
                <w:rFonts w:ascii="Times New Roman" w:eastAsia="Times New Roman" w:hAnsi="Times New Roman" w:cs="Times New Roman"/>
                <w:sz w:val="32"/>
                <w:szCs w:val="32"/>
              </w:rPr>
            </w:pPr>
            <w:r w:rsidRPr="1B043954">
              <w:rPr>
                <w:rFonts w:ascii="Times New Roman" w:eastAsia="Times New Roman" w:hAnsi="Times New Roman" w:cs="Times New Roman"/>
                <w:sz w:val="32"/>
                <w:szCs w:val="32"/>
              </w:rPr>
              <w:t>Finish Date</w:t>
            </w:r>
          </w:p>
        </w:tc>
        <w:tc>
          <w:tcPr>
            <w:tcW w:w="3712" w:type="dxa"/>
          </w:tcPr>
          <w:p w14:paraId="6D8B490F" w14:textId="7EA048FC" w:rsidR="00140ABE" w:rsidRDefault="00140ABE" w:rsidP="00763211">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Pr="1B043954">
              <w:rPr>
                <w:rFonts w:ascii="Times New Roman" w:eastAsia="Times New Roman" w:hAnsi="Times New Roman" w:cs="Times New Roman"/>
                <w:sz w:val="32"/>
                <w:szCs w:val="32"/>
              </w:rPr>
              <w:t>Responsible</w:t>
            </w:r>
          </w:p>
        </w:tc>
      </w:tr>
      <w:tr w:rsidR="00693DAB" w14:paraId="3D351D60" w14:textId="77777777" w:rsidTr="00140ABE">
        <w:tc>
          <w:tcPr>
            <w:tcW w:w="2091" w:type="dxa"/>
          </w:tcPr>
          <w:p w14:paraId="10DBA1C8" w14:textId="7B5EC2CD" w:rsidR="00693DAB" w:rsidRPr="1B043954" w:rsidRDefault="00693DAB" w:rsidP="00763211">
            <w:pPr>
              <w:rPr>
                <w:rFonts w:ascii="Times New Roman" w:eastAsia="Times New Roman" w:hAnsi="Times New Roman" w:cs="Times New Roman"/>
                <w:sz w:val="32"/>
                <w:szCs w:val="32"/>
              </w:rPr>
            </w:pPr>
            <w:r>
              <w:rPr>
                <w:rFonts w:ascii="Times New Roman" w:eastAsia="Times New Roman" w:hAnsi="Times New Roman" w:cs="Times New Roman"/>
                <w:sz w:val="32"/>
                <w:szCs w:val="32"/>
              </w:rPr>
              <w:t>Access Forms</w:t>
            </w:r>
          </w:p>
        </w:tc>
        <w:tc>
          <w:tcPr>
            <w:tcW w:w="2091" w:type="dxa"/>
          </w:tcPr>
          <w:p w14:paraId="54DA3C63" w14:textId="3FC7A84A" w:rsidR="00693DAB" w:rsidRPr="1B043954" w:rsidRDefault="000B1210" w:rsidP="00763211">
            <w:pPr>
              <w:rPr>
                <w:rFonts w:ascii="Times New Roman" w:eastAsia="Times New Roman" w:hAnsi="Times New Roman" w:cs="Times New Roman"/>
                <w:sz w:val="32"/>
                <w:szCs w:val="32"/>
              </w:rPr>
            </w:pPr>
            <w:r>
              <w:rPr>
                <w:rFonts w:ascii="Times New Roman" w:eastAsia="Times New Roman" w:hAnsi="Times New Roman" w:cs="Times New Roman"/>
                <w:sz w:val="32"/>
                <w:szCs w:val="32"/>
              </w:rPr>
              <w:t>6/4</w:t>
            </w:r>
          </w:p>
        </w:tc>
        <w:tc>
          <w:tcPr>
            <w:tcW w:w="2091" w:type="dxa"/>
          </w:tcPr>
          <w:p w14:paraId="534B8DC9" w14:textId="3F56B933" w:rsidR="00693DAB" w:rsidRPr="1B043954" w:rsidRDefault="000B1210" w:rsidP="00763211">
            <w:pPr>
              <w:rPr>
                <w:rFonts w:ascii="Times New Roman" w:eastAsia="Times New Roman" w:hAnsi="Times New Roman" w:cs="Times New Roman"/>
                <w:sz w:val="32"/>
                <w:szCs w:val="32"/>
              </w:rPr>
            </w:pPr>
            <w:r>
              <w:rPr>
                <w:rFonts w:ascii="Times New Roman" w:eastAsia="Times New Roman" w:hAnsi="Times New Roman" w:cs="Times New Roman"/>
                <w:sz w:val="32"/>
                <w:szCs w:val="32"/>
              </w:rPr>
              <w:t>9/4</w:t>
            </w:r>
          </w:p>
        </w:tc>
        <w:tc>
          <w:tcPr>
            <w:tcW w:w="3712" w:type="dxa"/>
          </w:tcPr>
          <w:p w14:paraId="148B4079" w14:textId="53EB4889" w:rsidR="00693DAB" w:rsidRDefault="00693DAB" w:rsidP="00763211">
            <w:pPr>
              <w:rPr>
                <w:rFonts w:ascii="Times New Roman" w:eastAsia="Times New Roman" w:hAnsi="Times New Roman" w:cs="Times New Roman"/>
                <w:sz w:val="32"/>
                <w:szCs w:val="32"/>
              </w:rPr>
            </w:pPr>
            <w:r>
              <w:rPr>
                <w:rFonts w:ascii="Times New Roman" w:eastAsia="Times New Roman" w:hAnsi="Times New Roman" w:cs="Times New Roman"/>
                <w:sz w:val="32"/>
                <w:szCs w:val="32"/>
              </w:rPr>
              <w:t>LIN Rui Peng</w:t>
            </w:r>
          </w:p>
        </w:tc>
      </w:tr>
      <w:tr w:rsidR="00693DAB" w14:paraId="5CEB95C9" w14:textId="77777777" w:rsidTr="00140ABE">
        <w:tc>
          <w:tcPr>
            <w:tcW w:w="2091" w:type="dxa"/>
          </w:tcPr>
          <w:p w14:paraId="117E2554" w14:textId="3A637655" w:rsidR="00693DAB" w:rsidRDefault="00693DAB" w:rsidP="00763211">
            <w:pPr>
              <w:rPr>
                <w:rFonts w:ascii="Times New Roman" w:eastAsia="Times New Roman" w:hAnsi="Times New Roman" w:cs="Times New Roman"/>
                <w:sz w:val="32"/>
                <w:szCs w:val="32"/>
              </w:rPr>
            </w:pPr>
            <w:r>
              <w:rPr>
                <w:rFonts w:ascii="Times New Roman" w:eastAsia="Times New Roman" w:hAnsi="Times New Roman" w:cs="Times New Roman"/>
                <w:sz w:val="32"/>
                <w:szCs w:val="32"/>
              </w:rPr>
              <w:t>Access Report</w:t>
            </w:r>
          </w:p>
        </w:tc>
        <w:tc>
          <w:tcPr>
            <w:tcW w:w="2091" w:type="dxa"/>
          </w:tcPr>
          <w:p w14:paraId="2F6AB646" w14:textId="34B22E5C" w:rsidR="00693DAB" w:rsidRPr="1B043954" w:rsidRDefault="000B1210" w:rsidP="00763211">
            <w:pPr>
              <w:rPr>
                <w:rFonts w:ascii="Times New Roman" w:eastAsia="Times New Roman" w:hAnsi="Times New Roman" w:cs="Times New Roman"/>
                <w:sz w:val="32"/>
                <w:szCs w:val="32"/>
              </w:rPr>
            </w:pPr>
            <w:r>
              <w:rPr>
                <w:rFonts w:ascii="Times New Roman" w:eastAsia="Times New Roman" w:hAnsi="Times New Roman" w:cs="Times New Roman"/>
                <w:sz w:val="32"/>
                <w:szCs w:val="32"/>
              </w:rPr>
              <w:t>9/4</w:t>
            </w:r>
          </w:p>
        </w:tc>
        <w:tc>
          <w:tcPr>
            <w:tcW w:w="2091" w:type="dxa"/>
          </w:tcPr>
          <w:p w14:paraId="2BDF5C18" w14:textId="2B757BD9" w:rsidR="00693DAB" w:rsidRPr="1B043954" w:rsidRDefault="000B1210" w:rsidP="00763211">
            <w:pPr>
              <w:rPr>
                <w:rFonts w:ascii="Times New Roman" w:eastAsia="Times New Roman" w:hAnsi="Times New Roman" w:cs="Times New Roman"/>
                <w:sz w:val="32"/>
                <w:szCs w:val="32"/>
              </w:rPr>
            </w:pPr>
            <w:r>
              <w:rPr>
                <w:rFonts w:ascii="Times New Roman" w:eastAsia="Times New Roman" w:hAnsi="Times New Roman" w:cs="Times New Roman"/>
                <w:sz w:val="32"/>
                <w:szCs w:val="32"/>
              </w:rPr>
              <w:t>10/4</w:t>
            </w:r>
          </w:p>
        </w:tc>
        <w:tc>
          <w:tcPr>
            <w:tcW w:w="3712" w:type="dxa"/>
          </w:tcPr>
          <w:p w14:paraId="32DCD531" w14:textId="048BD613" w:rsidR="00693DAB" w:rsidRDefault="00693DAB" w:rsidP="00763211">
            <w:pPr>
              <w:rPr>
                <w:rFonts w:ascii="Times New Roman" w:eastAsia="Times New Roman" w:hAnsi="Times New Roman" w:cs="Times New Roman"/>
                <w:sz w:val="32"/>
                <w:szCs w:val="32"/>
              </w:rPr>
            </w:pPr>
            <w:r>
              <w:rPr>
                <w:rFonts w:ascii="Times New Roman" w:eastAsia="Times New Roman" w:hAnsi="Times New Roman" w:cs="Times New Roman"/>
                <w:sz w:val="32"/>
                <w:szCs w:val="32"/>
              </w:rPr>
              <w:t>LIN Rui Peng</w:t>
            </w:r>
          </w:p>
        </w:tc>
      </w:tr>
      <w:tr w:rsidR="00693DAB" w14:paraId="7ED41AE4" w14:textId="77777777" w:rsidTr="00140ABE">
        <w:tc>
          <w:tcPr>
            <w:tcW w:w="2091" w:type="dxa"/>
          </w:tcPr>
          <w:p w14:paraId="185CDCC0" w14:textId="35A96A64" w:rsidR="00693DAB" w:rsidRDefault="00693DAB" w:rsidP="00763211">
            <w:pPr>
              <w:rPr>
                <w:rFonts w:ascii="Times New Roman" w:eastAsia="Times New Roman" w:hAnsi="Times New Roman" w:cs="Times New Roman"/>
                <w:sz w:val="32"/>
                <w:szCs w:val="32"/>
              </w:rPr>
            </w:pPr>
            <w:r>
              <w:rPr>
                <w:rFonts w:ascii="Times New Roman" w:eastAsia="Times New Roman" w:hAnsi="Times New Roman" w:cs="Times New Roman"/>
                <w:sz w:val="32"/>
                <w:szCs w:val="32"/>
              </w:rPr>
              <w:t>Access queries</w:t>
            </w:r>
          </w:p>
        </w:tc>
        <w:tc>
          <w:tcPr>
            <w:tcW w:w="2091" w:type="dxa"/>
          </w:tcPr>
          <w:p w14:paraId="3D8D6D05" w14:textId="5E74FDF4" w:rsidR="00693DAB" w:rsidRPr="1B043954" w:rsidRDefault="000B1210" w:rsidP="00763211">
            <w:pPr>
              <w:rPr>
                <w:rFonts w:ascii="Times New Roman" w:eastAsia="Times New Roman" w:hAnsi="Times New Roman" w:cs="Times New Roman"/>
                <w:sz w:val="32"/>
                <w:szCs w:val="32"/>
              </w:rPr>
            </w:pPr>
            <w:r>
              <w:rPr>
                <w:rFonts w:ascii="Times New Roman" w:eastAsia="Times New Roman" w:hAnsi="Times New Roman" w:cs="Times New Roman"/>
                <w:sz w:val="32"/>
                <w:szCs w:val="32"/>
              </w:rPr>
              <w:t>6/4</w:t>
            </w:r>
          </w:p>
        </w:tc>
        <w:tc>
          <w:tcPr>
            <w:tcW w:w="2091" w:type="dxa"/>
          </w:tcPr>
          <w:p w14:paraId="759C264A" w14:textId="23A9F954" w:rsidR="00693DAB" w:rsidRPr="1B043954" w:rsidRDefault="000B1210" w:rsidP="00763211">
            <w:pPr>
              <w:rPr>
                <w:rFonts w:ascii="Times New Roman" w:eastAsia="Times New Roman" w:hAnsi="Times New Roman" w:cs="Times New Roman"/>
                <w:sz w:val="32"/>
                <w:szCs w:val="32"/>
              </w:rPr>
            </w:pPr>
            <w:r>
              <w:rPr>
                <w:rFonts w:ascii="Times New Roman" w:eastAsia="Times New Roman" w:hAnsi="Times New Roman" w:cs="Times New Roman"/>
                <w:sz w:val="32"/>
                <w:szCs w:val="32"/>
              </w:rPr>
              <w:t>10/4</w:t>
            </w:r>
          </w:p>
        </w:tc>
        <w:tc>
          <w:tcPr>
            <w:tcW w:w="3712" w:type="dxa"/>
          </w:tcPr>
          <w:p w14:paraId="0275DE0C" w14:textId="62542A1C" w:rsidR="00693DAB" w:rsidRDefault="00693DAB" w:rsidP="00763211">
            <w:pPr>
              <w:rPr>
                <w:rFonts w:ascii="Times New Roman" w:eastAsia="Times New Roman" w:hAnsi="Times New Roman" w:cs="Times New Roman"/>
                <w:sz w:val="32"/>
                <w:szCs w:val="32"/>
              </w:rPr>
            </w:pPr>
            <w:r w:rsidRPr="00693DAB">
              <w:rPr>
                <w:rFonts w:ascii="Times New Roman" w:eastAsia="Times New Roman" w:hAnsi="Times New Roman" w:cs="Times New Roman"/>
                <w:sz w:val="32"/>
                <w:szCs w:val="32"/>
              </w:rPr>
              <w:t>SHUM Yu Ching</w:t>
            </w:r>
          </w:p>
        </w:tc>
      </w:tr>
      <w:tr w:rsidR="00693DAB" w14:paraId="458509F0" w14:textId="77777777" w:rsidTr="00140ABE">
        <w:tc>
          <w:tcPr>
            <w:tcW w:w="2091" w:type="dxa"/>
          </w:tcPr>
          <w:p w14:paraId="2C9E3A51" w14:textId="2E20BD60" w:rsidR="00693DAB" w:rsidRDefault="00693DAB" w:rsidP="00763211">
            <w:pPr>
              <w:rPr>
                <w:rFonts w:ascii="Times New Roman" w:eastAsia="Times New Roman" w:hAnsi="Times New Roman" w:cs="Times New Roman"/>
                <w:sz w:val="32"/>
                <w:szCs w:val="32"/>
              </w:rPr>
            </w:pPr>
            <w:r>
              <w:rPr>
                <w:rFonts w:ascii="Times New Roman" w:eastAsia="Times New Roman" w:hAnsi="Times New Roman" w:cs="Times New Roman"/>
                <w:sz w:val="32"/>
                <w:szCs w:val="32"/>
              </w:rPr>
              <w:t>Access queries</w:t>
            </w:r>
          </w:p>
        </w:tc>
        <w:tc>
          <w:tcPr>
            <w:tcW w:w="2091" w:type="dxa"/>
          </w:tcPr>
          <w:p w14:paraId="4D300A18" w14:textId="6E2B0403" w:rsidR="00693DAB" w:rsidRPr="1B043954" w:rsidRDefault="000B1210" w:rsidP="00763211">
            <w:pPr>
              <w:rPr>
                <w:rFonts w:ascii="Times New Roman" w:eastAsia="Times New Roman" w:hAnsi="Times New Roman" w:cs="Times New Roman"/>
                <w:sz w:val="32"/>
                <w:szCs w:val="32"/>
              </w:rPr>
            </w:pPr>
            <w:r>
              <w:rPr>
                <w:rFonts w:ascii="Times New Roman" w:eastAsia="Times New Roman" w:hAnsi="Times New Roman" w:cs="Times New Roman"/>
                <w:sz w:val="32"/>
                <w:szCs w:val="32"/>
              </w:rPr>
              <w:t>6/4</w:t>
            </w:r>
          </w:p>
        </w:tc>
        <w:tc>
          <w:tcPr>
            <w:tcW w:w="2091" w:type="dxa"/>
          </w:tcPr>
          <w:p w14:paraId="47001E4C" w14:textId="2D9038CE" w:rsidR="00693DAB" w:rsidRPr="1B043954" w:rsidRDefault="000B1210" w:rsidP="00763211">
            <w:pPr>
              <w:rPr>
                <w:rFonts w:ascii="Times New Roman" w:eastAsia="Times New Roman" w:hAnsi="Times New Roman" w:cs="Times New Roman"/>
                <w:sz w:val="32"/>
                <w:szCs w:val="32"/>
              </w:rPr>
            </w:pPr>
            <w:r>
              <w:rPr>
                <w:rFonts w:ascii="Times New Roman" w:eastAsia="Times New Roman" w:hAnsi="Times New Roman" w:cs="Times New Roman"/>
                <w:sz w:val="32"/>
                <w:szCs w:val="32"/>
              </w:rPr>
              <w:t>10/4</w:t>
            </w:r>
          </w:p>
        </w:tc>
        <w:tc>
          <w:tcPr>
            <w:tcW w:w="3712" w:type="dxa"/>
          </w:tcPr>
          <w:p w14:paraId="6A9732CE" w14:textId="7C856B0D" w:rsidR="00693DAB" w:rsidRDefault="00693DAB" w:rsidP="00693DAB">
            <w:pPr>
              <w:tabs>
                <w:tab w:val="left" w:pos="1260"/>
              </w:tabs>
              <w:rPr>
                <w:rFonts w:ascii="Times New Roman" w:eastAsia="Times New Roman" w:hAnsi="Times New Roman" w:cs="Times New Roman"/>
                <w:sz w:val="32"/>
                <w:szCs w:val="32"/>
              </w:rPr>
            </w:pPr>
            <w:r>
              <w:rPr>
                <w:rFonts w:ascii="Times New Roman" w:eastAsia="Times New Roman" w:hAnsi="Times New Roman" w:cs="Times New Roman"/>
                <w:sz w:val="32"/>
                <w:szCs w:val="32"/>
              </w:rPr>
              <w:t>LU Chun H</w:t>
            </w:r>
            <w:r w:rsidRPr="00693DAB">
              <w:rPr>
                <w:rFonts w:ascii="Times New Roman" w:eastAsia="Times New Roman" w:hAnsi="Times New Roman" w:cs="Times New Roman"/>
                <w:sz w:val="32"/>
                <w:szCs w:val="32"/>
              </w:rPr>
              <w:t>ei</w:t>
            </w:r>
          </w:p>
        </w:tc>
      </w:tr>
      <w:tr w:rsidR="00693DAB" w14:paraId="08F0EB7E" w14:textId="77777777" w:rsidTr="00140ABE">
        <w:tc>
          <w:tcPr>
            <w:tcW w:w="2091" w:type="dxa"/>
          </w:tcPr>
          <w:p w14:paraId="1A178463" w14:textId="767CCAF7" w:rsidR="00693DAB" w:rsidRDefault="00693DAB" w:rsidP="00763211">
            <w:pPr>
              <w:rPr>
                <w:rFonts w:ascii="Times New Roman" w:eastAsia="Times New Roman" w:hAnsi="Times New Roman" w:cs="Times New Roman"/>
                <w:sz w:val="32"/>
                <w:szCs w:val="32"/>
              </w:rPr>
            </w:pPr>
            <w:r>
              <w:rPr>
                <w:rFonts w:ascii="Times New Roman" w:eastAsia="Times New Roman" w:hAnsi="Times New Roman" w:cs="Times New Roman"/>
                <w:sz w:val="32"/>
                <w:szCs w:val="32"/>
              </w:rPr>
              <w:t>Word</w:t>
            </w:r>
          </w:p>
        </w:tc>
        <w:tc>
          <w:tcPr>
            <w:tcW w:w="2091" w:type="dxa"/>
          </w:tcPr>
          <w:p w14:paraId="133E8516" w14:textId="3FC5AC55" w:rsidR="00693DAB" w:rsidRPr="1B043954" w:rsidRDefault="000B1210" w:rsidP="00763211">
            <w:pPr>
              <w:rPr>
                <w:rFonts w:ascii="Times New Roman" w:eastAsia="Times New Roman" w:hAnsi="Times New Roman" w:cs="Times New Roman"/>
                <w:sz w:val="32"/>
                <w:szCs w:val="32"/>
              </w:rPr>
            </w:pPr>
            <w:r>
              <w:rPr>
                <w:rFonts w:ascii="Times New Roman" w:eastAsia="Times New Roman" w:hAnsi="Times New Roman" w:cs="Times New Roman"/>
                <w:sz w:val="32"/>
                <w:szCs w:val="32"/>
              </w:rPr>
              <w:t>3/4</w:t>
            </w:r>
          </w:p>
        </w:tc>
        <w:tc>
          <w:tcPr>
            <w:tcW w:w="2091" w:type="dxa"/>
          </w:tcPr>
          <w:p w14:paraId="60845C88" w14:textId="2F23C364" w:rsidR="00693DAB" w:rsidRPr="1B043954" w:rsidRDefault="000B1210" w:rsidP="00763211">
            <w:pPr>
              <w:rPr>
                <w:rFonts w:ascii="Times New Roman" w:eastAsia="Times New Roman" w:hAnsi="Times New Roman" w:cs="Times New Roman"/>
                <w:sz w:val="32"/>
                <w:szCs w:val="32"/>
              </w:rPr>
            </w:pPr>
            <w:r>
              <w:rPr>
                <w:rFonts w:ascii="Times New Roman" w:eastAsia="Times New Roman" w:hAnsi="Times New Roman" w:cs="Times New Roman"/>
                <w:sz w:val="32"/>
                <w:szCs w:val="32"/>
              </w:rPr>
              <w:t>10/4</w:t>
            </w:r>
          </w:p>
        </w:tc>
        <w:tc>
          <w:tcPr>
            <w:tcW w:w="3712" w:type="dxa"/>
          </w:tcPr>
          <w:p w14:paraId="50DEA872" w14:textId="51B05B34" w:rsidR="00693DAB" w:rsidRPr="00AB0C5E" w:rsidRDefault="00693DAB" w:rsidP="00763211">
            <w:pPr>
              <w:rPr>
                <w:rFonts w:ascii="Times New Roman" w:eastAsia="Times New Roman" w:hAnsi="Times New Roman" w:cs="Times New Roman"/>
                <w:sz w:val="32"/>
                <w:szCs w:val="32"/>
                <w:lang w:val="de-DE"/>
              </w:rPr>
            </w:pPr>
            <w:r w:rsidRPr="00AB0C5E">
              <w:rPr>
                <w:rFonts w:ascii="Times New Roman" w:eastAsia="Times New Roman" w:hAnsi="Times New Roman" w:cs="Times New Roman"/>
                <w:sz w:val="32"/>
                <w:szCs w:val="32"/>
                <w:lang w:val="de-DE"/>
              </w:rPr>
              <w:t>TING Ho Man,</w:t>
            </w:r>
            <w:r w:rsidRPr="00AB0C5E">
              <w:rPr>
                <w:lang w:val="de-DE"/>
              </w:rPr>
              <w:t xml:space="preserve"> </w:t>
            </w:r>
            <w:r w:rsidRPr="00AB0C5E">
              <w:rPr>
                <w:rFonts w:ascii="Times New Roman" w:eastAsia="Times New Roman" w:hAnsi="Times New Roman" w:cs="Times New Roman"/>
                <w:sz w:val="32"/>
                <w:szCs w:val="32"/>
                <w:lang w:val="de-DE"/>
              </w:rPr>
              <w:t>CHEN Wei Yui</w:t>
            </w:r>
            <w:r w:rsidR="00387CC6">
              <w:rPr>
                <w:rFonts w:ascii="Times New Roman" w:eastAsia="Times New Roman" w:hAnsi="Times New Roman" w:cs="Times New Roman"/>
                <w:sz w:val="32"/>
                <w:szCs w:val="32"/>
                <w:lang w:val="de-DE"/>
              </w:rPr>
              <w:t>,</w:t>
            </w:r>
            <w:r w:rsidR="00387CC6" w:rsidRPr="00693DAB">
              <w:rPr>
                <w:rFonts w:ascii="Times New Roman" w:eastAsia="Times New Roman" w:hAnsi="Times New Roman" w:cs="Times New Roman"/>
                <w:sz w:val="32"/>
                <w:szCs w:val="32"/>
              </w:rPr>
              <w:t xml:space="preserve"> SHUM Yu Ching</w:t>
            </w:r>
            <w:r w:rsidR="00387CC6">
              <w:rPr>
                <w:rFonts w:ascii="Times New Roman" w:eastAsia="Times New Roman" w:hAnsi="Times New Roman" w:cs="Times New Roman"/>
                <w:sz w:val="32"/>
                <w:szCs w:val="32"/>
              </w:rPr>
              <w:t>, LIN Rui Peng, LU Chun H</w:t>
            </w:r>
            <w:r w:rsidR="00387CC6" w:rsidRPr="00693DAB">
              <w:rPr>
                <w:rFonts w:ascii="Times New Roman" w:eastAsia="Times New Roman" w:hAnsi="Times New Roman" w:cs="Times New Roman"/>
                <w:sz w:val="32"/>
                <w:szCs w:val="32"/>
              </w:rPr>
              <w:t>ei</w:t>
            </w:r>
          </w:p>
        </w:tc>
      </w:tr>
      <w:tr w:rsidR="00693DAB" w14:paraId="24ACF3C5" w14:textId="77777777" w:rsidTr="00140ABE">
        <w:tc>
          <w:tcPr>
            <w:tcW w:w="2091" w:type="dxa"/>
          </w:tcPr>
          <w:p w14:paraId="5B26C1C4" w14:textId="57CF210F" w:rsidR="00693DAB" w:rsidRDefault="00693DAB" w:rsidP="00763211">
            <w:pPr>
              <w:rPr>
                <w:rFonts w:ascii="Times New Roman" w:eastAsia="Times New Roman" w:hAnsi="Times New Roman" w:cs="Times New Roman"/>
                <w:sz w:val="32"/>
                <w:szCs w:val="32"/>
              </w:rPr>
            </w:pPr>
            <w:r>
              <w:rPr>
                <w:rFonts w:ascii="Times New Roman" w:eastAsia="Times New Roman" w:hAnsi="Times New Roman" w:cs="Times New Roman"/>
                <w:sz w:val="32"/>
                <w:szCs w:val="32"/>
              </w:rPr>
              <w:t>PPT</w:t>
            </w:r>
          </w:p>
        </w:tc>
        <w:tc>
          <w:tcPr>
            <w:tcW w:w="2091" w:type="dxa"/>
          </w:tcPr>
          <w:p w14:paraId="78E450F2" w14:textId="3454BB6E" w:rsidR="00693DAB" w:rsidRPr="1B043954" w:rsidRDefault="000B1210" w:rsidP="00763211">
            <w:pPr>
              <w:rPr>
                <w:rFonts w:ascii="Times New Roman" w:eastAsia="Times New Roman" w:hAnsi="Times New Roman" w:cs="Times New Roman"/>
                <w:sz w:val="32"/>
                <w:szCs w:val="32"/>
              </w:rPr>
            </w:pPr>
            <w:r>
              <w:rPr>
                <w:rFonts w:ascii="Times New Roman" w:eastAsia="Times New Roman" w:hAnsi="Times New Roman" w:cs="Times New Roman"/>
                <w:sz w:val="32"/>
                <w:szCs w:val="32"/>
              </w:rPr>
              <w:t>6/4</w:t>
            </w:r>
          </w:p>
        </w:tc>
        <w:tc>
          <w:tcPr>
            <w:tcW w:w="2091" w:type="dxa"/>
          </w:tcPr>
          <w:p w14:paraId="6A023E76" w14:textId="1E17744B" w:rsidR="00693DAB" w:rsidRPr="1B043954" w:rsidRDefault="000B1210" w:rsidP="00763211">
            <w:pPr>
              <w:rPr>
                <w:rFonts w:ascii="Times New Roman" w:eastAsia="Times New Roman" w:hAnsi="Times New Roman" w:cs="Times New Roman"/>
                <w:sz w:val="32"/>
                <w:szCs w:val="32"/>
              </w:rPr>
            </w:pPr>
            <w:r>
              <w:rPr>
                <w:rFonts w:ascii="Times New Roman" w:eastAsia="Times New Roman" w:hAnsi="Times New Roman" w:cs="Times New Roman"/>
                <w:sz w:val="32"/>
                <w:szCs w:val="32"/>
              </w:rPr>
              <w:t>10/4</w:t>
            </w:r>
          </w:p>
        </w:tc>
        <w:tc>
          <w:tcPr>
            <w:tcW w:w="3712" w:type="dxa"/>
          </w:tcPr>
          <w:p w14:paraId="73231A18" w14:textId="7332F512" w:rsidR="00693DAB" w:rsidRPr="00AB0C5E" w:rsidRDefault="00693DAB" w:rsidP="00763211">
            <w:pPr>
              <w:rPr>
                <w:rFonts w:ascii="Times New Roman" w:eastAsia="Times New Roman" w:hAnsi="Times New Roman" w:cs="Times New Roman"/>
                <w:sz w:val="32"/>
                <w:szCs w:val="32"/>
                <w:lang w:val="de-DE"/>
              </w:rPr>
            </w:pPr>
            <w:r w:rsidRPr="00AB0C5E">
              <w:rPr>
                <w:rFonts w:ascii="Times New Roman" w:eastAsia="Times New Roman" w:hAnsi="Times New Roman" w:cs="Times New Roman"/>
                <w:sz w:val="32"/>
                <w:szCs w:val="32"/>
                <w:lang w:val="de-DE"/>
              </w:rPr>
              <w:t>TING Ho Man,</w:t>
            </w:r>
            <w:r w:rsidRPr="00AB0C5E">
              <w:rPr>
                <w:lang w:val="de-DE"/>
              </w:rPr>
              <w:t xml:space="preserve"> </w:t>
            </w:r>
            <w:r w:rsidRPr="00AB0C5E">
              <w:rPr>
                <w:rFonts w:ascii="Times New Roman" w:eastAsia="Times New Roman" w:hAnsi="Times New Roman" w:cs="Times New Roman"/>
                <w:sz w:val="32"/>
                <w:szCs w:val="32"/>
                <w:lang w:val="de-DE"/>
              </w:rPr>
              <w:t>CHEN Wei Yui</w:t>
            </w:r>
            <w:r w:rsidR="00387CC6">
              <w:rPr>
                <w:rFonts w:ascii="Times New Roman" w:eastAsia="Times New Roman" w:hAnsi="Times New Roman" w:cs="Times New Roman"/>
                <w:sz w:val="32"/>
                <w:szCs w:val="32"/>
                <w:lang w:val="de-DE"/>
              </w:rPr>
              <w:t>,</w:t>
            </w:r>
            <w:r w:rsidR="00387CC6" w:rsidRPr="00693DAB">
              <w:rPr>
                <w:rFonts w:ascii="Times New Roman" w:eastAsia="Times New Roman" w:hAnsi="Times New Roman" w:cs="Times New Roman"/>
                <w:sz w:val="32"/>
                <w:szCs w:val="32"/>
              </w:rPr>
              <w:t xml:space="preserve"> SHUM Yu Ching</w:t>
            </w:r>
          </w:p>
        </w:tc>
      </w:tr>
    </w:tbl>
    <w:p w14:paraId="0D35F275" w14:textId="30596D7F" w:rsidR="005A0C0D" w:rsidRDefault="005A0C0D" w:rsidP="00781C4B">
      <w:pPr>
        <w:pStyle w:val="Heading1"/>
      </w:pPr>
      <w:bookmarkStart w:id="55" w:name="_Toc422573571"/>
      <w:bookmarkStart w:id="56" w:name="_Toc195282902"/>
      <w:r w:rsidRPr="005A0C0D">
        <w:t>Conclusion</w:t>
      </w:r>
      <w:bookmarkEnd w:id="55"/>
      <w:bookmarkEnd w:id="56"/>
    </w:p>
    <w:p w14:paraId="557F5CED" w14:textId="640B8B46" w:rsidR="009437B6" w:rsidRDefault="009437B6" w:rsidP="009437B6"/>
    <w:p w14:paraId="2772ED82" w14:textId="77777777" w:rsidR="00D51235" w:rsidRDefault="00277F06" w:rsidP="009437B6">
      <w:pPr>
        <w:rPr>
          <w:rFonts w:ascii="Times New Roman" w:hAnsi="Times New Roman" w:cs="Times New Roman"/>
          <w:sz w:val="32"/>
          <w:szCs w:val="32"/>
        </w:rPr>
      </w:pPr>
      <w:r w:rsidRPr="002D03D3">
        <w:rPr>
          <w:rFonts w:ascii="Times New Roman" w:hAnsi="Times New Roman" w:cs="Times New Roman"/>
          <w:sz w:val="32"/>
          <w:szCs w:val="32"/>
        </w:rPr>
        <w:t>The data</w:t>
      </w:r>
      <w:r w:rsidR="00B82424">
        <w:rPr>
          <w:rFonts w:ascii="Times New Roman" w:hAnsi="Times New Roman" w:cs="Times New Roman"/>
          <w:sz w:val="32"/>
          <w:szCs w:val="32"/>
        </w:rPr>
        <w:t>base</w:t>
      </w:r>
      <w:r w:rsidRPr="002D03D3">
        <w:rPr>
          <w:rFonts w:ascii="Times New Roman" w:hAnsi="Times New Roman" w:cs="Times New Roman"/>
          <w:sz w:val="32"/>
          <w:szCs w:val="32"/>
        </w:rPr>
        <w:t xml:space="preserve"> management system currently developed can meet the needs of enterprises to query, change and add data, can query inventory quantities</w:t>
      </w:r>
      <w:r w:rsidR="00D51235">
        <w:rPr>
          <w:rFonts w:ascii="Times New Roman" w:hAnsi="Times New Roman" w:cs="Times New Roman"/>
          <w:sz w:val="32"/>
          <w:szCs w:val="32"/>
        </w:rPr>
        <w:t>.</w:t>
      </w:r>
    </w:p>
    <w:p w14:paraId="29EAEF5F" w14:textId="730EAB70" w:rsidR="00BA36D3" w:rsidRDefault="00277F06" w:rsidP="69DB70C6">
      <w:pPr>
        <w:rPr>
          <w:rFonts w:ascii="Times New Roman" w:hAnsi="Times New Roman" w:cs="Times New Roman"/>
          <w:sz w:val="32"/>
          <w:szCs w:val="32"/>
        </w:rPr>
      </w:pPr>
      <w:r w:rsidRPr="002D03D3">
        <w:rPr>
          <w:rFonts w:ascii="Times New Roman" w:hAnsi="Times New Roman" w:cs="Times New Roman"/>
          <w:sz w:val="32"/>
          <w:szCs w:val="32"/>
        </w:rPr>
        <w:t xml:space="preserve"> </w:t>
      </w:r>
      <w:r w:rsidR="00E900C5">
        <w:rPr>
          <w:rFonts w:ascii="Times New Roman" w:hAnsi="Times New Roman" w:cs="Times New Roman"/>
          <w:sz w:val="32"/>
          <w:szCs w:val="32"/>
        </w:rPr>
        <w:t>Providing</w:t>
      </w:r>
      <w:r w:rsidRPr="002D03D3">
        <w:rPr>
          <w:rFonts w:ascii="Times New Roman" w:hAnsi="Times New Roman" w:cs="Times New Roman"/>
          <w:sz w:val="32"/>
          <w:szCs w:val="32"/>
        </w:rPr>
        <w:t xml:space="preserve"> two </w:t>
      </w:r>
      <w:r w:rsidR="00E900C5">
        <w:rPr>
          <w:rFonts w:ascii="Times New Roman" w:hAnsi="Times New Roman" w:cs="Times New Roman"/>
          <w:sz w:val="32"/>
          <w:szCs w:val="32"/>
        </w:rPr>
        <w:t>interfaces for different</w:t>
      </w:r>
      <w:r w:rsidR="00CD1523">
        <w:rPr>
          <w:rFonts w:ascii="Times New Roman" w:hAnsi="Times New Roman" w:cs="Times New Roman"/>
          <w:sz w:val="32"/>
          <w:szCs w:val="32"/>
        </w:rPr>
        <w:t xml:space="preserve"> </w:t>
      </w:r>
      <w:r w:rsidR="1DE6FC9B" w:rsidRPr="4CB418F8">
        <w:rPr>
          <w:rFonts w:ascii="Times New Roman" w:hAnsi="Times New Roman" w:cs="Times New Roman"/>
          <w:sz w:val="32"/>
          <w:szCs w:val="32"/>
        </w:rPr>
        <w:t>users</w:t>
      </w:r>
      <w:r w:rsidR="00FD11C2">
        <w:rPr>
          <w:rFonts w:ascii="Times New Roman" w:hAnsi="Times New Roman" w:cs="Times New Roman"/>
          <w:sz w:val="32"/>
          <w:szCs w:val="32"/>
        </w:rPr>
        <w:t>, Ma</w:t>
      </w:r>
      <w:r w:rsidR="00082DEC">
        <w:rPr>
          <w:rFonts w:ascii="Times New Roman" w:hAnsi="Times New Roman" w:cs="Times New Roman"/>
          <w:sz w:val="32"/>
          <w:szCs w:val="32"/>
        </w:rPr>
        <w:t>intainer</w:t>
      </w:r>
      <w:r w:rsidR="00FD11C2">
        <w:rPr>
          <w:rFonts w:ascii="Times New Roman" w:hAnsi="Times New Roman" w:cs="Times New Roman"/>
          <w:sz w:val="32"/>
          <w:szCs w:val="32"/>
        </w:rPr>
        <w:t xml:space="preserve"> and </w:t>
      </w:r>
      <w:r w:rsidR="00082DEC">
        <w:rPr>
          <w:rFonts w:ascii="Times New Roman" w:hAnsi="Times New Roman" w:cs="Times New Roman"/>
          <w:sz w:val="32"/>
          <w:szCs w:val="32"/>
        </w:rPr>
        <w:t>Enterpriser</w:t>
      </w:r>
      <w:r w:rsidR="005C5BF5">
        <w:rPr>
          <w:rFonts w:ascii="Times New Roman" w:hAnsi="Times New Roman" w:cs="Times New Roman"/>
          <w:sz w:val="32"/>
          <w:szCs w:val="32"/>
        </w:rPr>
        <w:t>.</w:t>
      </w:r>
      <w:r w:rsidRPr="002D03D3">
        <w:rPr>
          <w:rFonts w:ascii="Times New Roman" w:hAnsi="Times New Roman" w:cs="Times New Roman"/>
          <w:sz w:val="32"/>
          <w:szCs w:val="32"/>
        </w:rPr>
        <w:t xml:space="preserve"> Only </w:t>
      </w:r>
      <w:r w:rsidR="00AF4819">
        <w:rPr>
          <w:rFonts w:ascii="Times New Roman" w:hAnsi="Times New Roman" w:cs="Times New Roman"/>
          <w:sz w:val="32"/>
          <w:szCs w:val="32"/>
        </w:rPr>
        <w:t>the</w:t>
      </w:r>
      <w:r w:rsidRPr="002D03D3">
        <w:rPr>
          <w:rFonts w:ascii="Times New Roman" w:hAnsi="Times New Roman" w:cs="Times New Roman"/>
          <w:sz w:val="32"/>
          <w:szCs w:val="32"/>
        </w:rPr>
        <w:t xml:space="preserve"> </w:t>
      </w:r>
      <w:r w:rsidR="00027FCA">
        <w:rPr>
          <w:rFonts w:ascii="Times New Roman" w:hAnsi="Times New Roman" w:cs="Times New Roman"/>
          <w:sz w:val="32"/>
          <w:szCs w:val="32"/>
        </w:rPr>
        <w:t>view</w:t>
      </w:r>
      <w:r w:rsidRPr="002D03D3">
        <w:rPr>
          <w:rFonts w:ascii="Times New Roman" w:hAnsi="Times New Roman" w:cs="Times New Roman"/>
          <w:sz w:val="32"/>
          <w:szCs w:val="32"/>
        </w:rPr>
        <w:t xml:space="preserve"> of </w:t>
      </w:r>
      <w:r w:rsidR="00E6187A">
        <w:rPr>
          <w:rFonts w:ascii="Times New Roman" w:hAnsi="Times New Roman" w:cs="Times New Roman"/>
          <w:sz w:val="32"/>
          <w:szCs w:val="32"/>
        </w:rPr>
        <w:t>maintainer</w:t>
      </w:r>
      <w:r w:rsidRPr="002D03D3">
        <w:rPr>
          <w:rFonts w:ascii="Times New Roman" w:hAnsi="Times New Roman" w:cs="Times New Roman"/>
          <w:sz w:val="32"/>
          <w:szCs w:val="32"/>
        </w:rPr>
        <w:t xml:space="preserve"> can perform corresponding functional operations, </w:t>
      </w:r>
      <w:r w:rsidR="00DD2C32">
        <w:rPr>
          <w:rFonts w:ascii="Times New Roman" w:hAnsi="Times New Roman" w:cs="Times New Roman"/>
          <w:sz w:val="32"/>
          <w:szCs w:val="32"/>
        </w:rPr>
        <w:t>Enterpriser can view</w:t>
      </w:r>
      <w:r w:rsidR="002A7614">
        <w:rPr>
          <w:rFonts w:ascii="Times New Roman" w:hAnsi="Times New Roman" w:cs="Times New Roman"/>
          <w:sz w:val="32"/>
          <w:szCs w:val="32"/>
        </w:rPr>
        <w:t xml:space="preserve"> the data </w:t>
      </w:r>
      <w:r w:rsidR="00DD2C32">
        <w:rPr>
          <w:rFonts w:ascii="Times New Roman" w:hAnsi="Times New Roman" w:cs="Times New Roman"/>
          <w:sz w:val="32"/>
          <w:szCs w:val="32"/>
        </w:rPr>
        <w:t>only</w:t>
      </w:r>
      <w:r w:rsidR="002A7614">
        <w:rPr>
          <w:rFonts w:ascii="Times New Roman" w:hAnsi="Times New Roman" w:cs="Times New Roman"/>
          <w:sz w:val="32"/>
          <w:szCs w:val="32"/>
        </w:rPr>
        <w:t xml:space="preserve">. </w:t>
      </w:r>
      <w:r w:rsidR="00911613" w:rsidRPr="00911613">
        <w:rPr>
          <w:rFonts w:ascii="Times New Roman" w:hAnsi="Times New Roman" w:cs="Times New Roman"/>
          <w:sz w:val="32"/>
          <w:szCs w:val="32"/>
        </w:rPr>
        <w:t>This design ensures efficient data management while maintaining security and control.</w:t>
      </w:r>
      <w:bookmarkStart w:id="57" w:name="_Toc1131726258"/>
    </w:p>
    <w:p w14:paraId="224564E0" w14:textId="7AD493D1" w:rsidR="7081F14D" w:rsidRPr="00843C3C" w:rsidRDefault="7081F14D" w:rsidP="00781C4B">
      <w:pPr>
        <w:pStyle w:val="Heading1"/>
        <w:rPr>
          <w:rStyle w:val="Heading1Char"/>
          <w:b/>
        </w:rPr>
      </w:pPr>
      <w:bookmarkStart w:id="58" w:name="_Toc195282903"/>
      <w:r w:rsidRPr="00843C3C">
        <w:rPr>
          <w:rStyle w:val="Heading1Char"/>
          <w:b/>
        </w:rPr>
        <w:lastRenderedPageBreak/>
        <w:t>Reference</w:t>
      </w:r>
      <w:bookmarkEnd w:id="57"/>
      <w:bookmarkEnd w:id="58"/>
    </w:p>
    <w:p w14:paraId="22753747" w14:textId="395D2888" w:rsidR="6F57D917" w:rsidRPr="009178E8" w:rsidRDefault="61C63302" w:rsidP="6F57D917">
      <w:pPr>
        <w:rPr>
          <w:rFonts w:ascii="Times New Roman" w:eastAsia="Times New Roman" w:hAnsi="Times New Roman" w:cs="Times New Roman"/>
          <w:sz w:val="32"/>
          <w:szCs w:val="32"/>
          <w:lang w:val="pt-BR"/>
        </w:rPr>
      </w:pPr>
      <w:r w:rsidRPr="35AA755F">
        <w:rPr>
          <w:rFonts w:ascii="Times New Roman" w:eastAsia="Times New Roman" w:hAnsi="Times New Roman" w:cs="Times New Roman"/>
          <w:color w:val="05103E"/>
          <w:sz w:val="32"/>
          <w:szCs w:val="32"/>
        </w:rPr>
        <w:t xml:space="preserve">1. Computer Learning Zone. (2023, May 4). </w:t>
      </w:r>
      <w:r w:rsidRPr="35AA755F">
        <w:rPr>
          <w:rFonts w:ascii="Times New Roman" w:eastAsia="Times New Roman" w:hAnsi="Times New Roman" w:cs="Times New Roman"/>
          <w:i/>
          <w:iCs/>
          <w:color w:val="05103E"/>
          <w:sz w:val="32"/>
          <w:szCs w:val="32"/>
        </w:rPr>
        <w:t>How to add simple User-Level Security to Microsoft Access Databases</w:t>
      </w:r>
      <w:r w:rsidRPr="35AA755F">
        <w:rPr>
          <w:rFonts w:ascii="Times New Roman" w:eastAsia="Times New Roman" w:hAnsi="Times New Roman" w:cs="Times New Roman"/>
          <w:color w:val="05103E"/>
          <w:sz w:val="32"/>
          <w:szCs w:val="32"/>
        </w:rPr>
        <w:t xml:space="preserve"> [Video]. </w:t>
      </w:r>
      <w:r w:rsidRPr="009178E8">
        <w:rPr>
          <w:rFonts w:ascii="Times New Roman" w:eastAsia="Times New Roman" w:hAnsi="Times New Roman" w:cs="Times New Roman"/>
          <w:color w:val="05103E"/>
          <w:sz w:val="32"/>
          <w:szCs w:val="32"/>
          <w:lang w:val="pt-BR"/>
        </w:rPr>
        <w:t>YouTube. https://www.youtube.com/watch?v=Z-t5ltS85n4</w:t>
      </w:r>
    </w:p>
    <w:p w14:paraId="034D3428" w14:textId="099A1082" w:rsidR="61C63302" w:rsidRPr="009178E8" w:rsidRDefault="61C63302" w:rsidP="02CF4441">
      <w:pPr>
        <w:rPr>
          <w:rFonts w:ascii="Times New Roman" w:eastAsia="Times New Roman" w:hAnsi="Times New Roman" w:cs="Times New Roman"/>
          <w:sz w:val="32"/>
          <w:szCs w:val="32"/>
          <w:lang w:val="pt-BR"/>
        </w:rPr>
      </w:pPr>
      <w:r w:rsidRPr="009178E8">
        <w:rPr>
          <w:rFonts w:ascii="Times New Roman" w:eastAsia="Times New Roman" w:hAnsi="Times New Roman" w:cs="Times New Roman"/>
          <w:color w:val="05103E"/>
          <w:sz w:val="32"/>
          <w:szCs w:val="32"/>
          <w:lang w:val="pt-BR"/>
        </w:rPr>
        <w:t>2.</w:t>
      </w:r>
      <w:r w:rsidR="477C9BA2" w:rsidRPr="009178E8">
        <w:rPr>
          <w:rFonts w:ascii="Times New Roman" w:eastAsia="Times New Roman" w:hAnsi="Times New Roman" w:cs="Times New Roman"/>
          <w:color w:val="05103E"/>
          <w:sz w:val="32"/>
          <w:szCs w:val="32"/>
          <w:lang w:val="pt-BR"/>
        </w:rPr>
        <w:t xml:space="preserve"> </w:t>
      </w:r>
      <w:r w:rsidR="477C9BA2" w:rsidRPr="12588028">
        <w:rPr>
          <w:rFonts w:ascii="Times New Roman" w:eastAsia="Times New Roman" w:hAnsi="Times New Roman" w:cs="Times New Roman"/>
          <w:color w:val="05103E"/>
          <w:sz w:val="32"/>
          <w:szCs w:val="32"/>
        </w:rPr>
        <w:t>凌霄百科</w:t>
      </w:r>
      <w:r w:rsidR="477C9BA2" w:rsidRPr="009178E8">
        <w:rPr>
          <w:rFonts w:ascii="Times New Roman" w:eastAsia="Times New Roman" w:hAnsi="Times New Roman" w:cs="Times New Roman"/>
          <w:color w:val="05103E"/>
          <w:sz w:val="32"/>
          <w:szCs w:val="32"/>
          <w:lang w:val="pt-BR"/>
        </w:rPr>
        <w:t xml:space="preserve">. (n.d.-c). </w:t>
      </w:r>
      <w:r w:rsidR="477C9BA2" w:rsidRPr="009178E8">
        <w:rPr>
          <w:rFonts w:ascii="Times New Roman" w:eastAsia="Times New Roman" w:hAnsi="Times New Roman" w:cs="Times New Roman"/>
          <w:i/>
          <w:color w:val="05103E"/>
          <w:sz w:val="32"/>
          <w:szCs w:val="32"/>
          <w:lang w:val="pt-BR"/>
        </w:rPr>
        <w:t>%E3%80%90%E4%BB%93%E5%BA%93%E7%AE%A1%E7%90%86%E7%B3%BB%E7%BB%9F%E3%80%91access%E6%95%B0%E6%8D%AE%E5%BA%93%E8%AE%BE%E8%AE%A1%E6%8A%A5%E5%91%8A%20%E6%95%B0%E6%8D%AE%E5%BA%93%E5%88%B6%E4%BD%9C%E5%85%A8%E8%BF%87%E7%A8%8B%E5%BD%95%E5%88%B6%E8%AE%B2%E8%A7%A3%20acces%E6%95%B0%E6%8D%AE%E5%BA%93%E5%AE%9E%E4%BE%8B%20VBA%E7%BC%96%E7%A8%8B%20%E6%95%B0%E6%8D%AE%E5%BA%93%E7%B3%BB%E7%BB%9F%E8%AE%BE%E8%AE%A1</w:t>
      </w:r>
      <w:r w:rsidR="477C9BA2" w:rsidRPr="009178E8">
        <w:rPr>
          <w:rFonts w:ascii="Times New Roman" w:eastAsia="Times New Roman" w:hAnsi="Times New Roman" w:cs="Times New Roman"/>
          <w:color w:val="05103E"/>
          <w:sz w:val="32"/>
          <w:szCs w:val="32"/>
          <w:lang w:val="pt-BR"/>
        </w:rPr>
        <w:t xml:space="preserve"> [Video]. https://www.bilibili.com/video/BV1df4y1v7db?spm_id_from=333.788.videopod.episodes&amp;vd_source=b1bf283a934e3c0f2708d8a1db679d69&amp;p=8</w:t>
      </w:r>
    </w:p>
    <w:p w14:paraId="3665AE7A" w14:textId="77777777" w:rsidR="005A0C0D" w:rsidRPr="009178E8" w:rsidRDefault="005A0C0D" w:rsidP="000B564A">
      <w:pPr>
        <w:rPr>
          <w:rFonts w:ascii="Times New Roman" w:hAnsi="Times New Roman" w:cs="Times New Roman"/>
          <w:sz w:val="40"/>
          <w:szCs w:val="40"/>
          <w:lang w:val="pt-BR"/>
        </w:rPr>
      </w:pPr>
    </w:p>
    <w:sectPr w:rsidR="005A0C0D" w:rsidRPr="009178E8" w:rsidSect="00781C4B">
      <w:headerReference w:type="even" r:id="rId164"/>
      <w:headerReference w:type="default" r:id="rId165"/>
      <w:footerReference w:type="default" r:id="rId166"/>
      <w:headerReference w:type="first" r:id="rId167"/>
      <w:pgSz w:w="11906" w:h="16838"/>
      <w:pgMar w:top="720" w:right="720" w:bottom="720" w:left="720" w:header="851" w:footer="992"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255577" w14:textId="77777777" w:rsidR="0027235A" w:rsidRDefault="0027235A" w:rsidP="00443A68">
      <w:pPr>
        <w:spacing w:after="0" w:line="240" w:lineRule="auto"/>
      </w:pPr>
      <w:r>
        <w:separator/>
      </w:r>
    </w:p>
  </w:endnote>
  <w:endnote w:type="continuationSeparator" w:id="0">
    <w:p w14:paraId="7C3454BA" w14:textId="77777777" w:rsidR="0027235A" w:rsidRDefault="0027235A" w:rsidP="00443A68">
      <w:pPr>
        <w:spacing w:after="0" w:line="240" w:lineRule="auto"/>
      </w:pPr>
      <w:r>
        <w:continuationSeparator/>
      </w:r>
    </w:p>
  </w:endnote>
  <w:endnote w:type="continuationNotice" w:id="1">
    <w:p w14:paraId="59DEDB37" w14:textId="77777777" w:rsidR="0027235A" w:rsidRDefault="002723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PingFang HK">
    <w:altName w:val="Microsoft JhengHei"/>
    <w:charset w:val="88"/>
    <w:family w:val="swiss"/>
    <w:pitch w:val="variable"/>
    <w:sig w:usb0="A00002FF" w:usb1="7ACFFDFB" w:usb2="00000017" w:usb3="00000000" w:csb0="00100001" w:csb1="00000000"/>
  </w:font>
  <w:font w:name="PingFangHK-Regular">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Microsoft JhengHei">
    <w:panose1 w:val="020B0604030504040204"/>
    <w:charset w:val="88"/>
    <w:family w:val="swiss"/>
    <w:pitch w:val="variable"/>
    <w:sig w:usb0="000002A7" w:usb1="28CF4400" w:usb2="00000016" w:usb3="00000000" w:csb0="00100009"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807199" w14:textId="2DD0D523" w:rsidR="00467F19" w:rsidRDefault="008D1767">
    <w:pPr>
      <w:pStyle w:val="Footer"/>
      <w:jc w:val="right"/>
    </w:pPr>
    <w:sdt>
      <w:sdtPr>
        <w:id w:val="13663336"/>
        <w:docPartObj>
          <w:docPartGallery w:val="Page Numbers (Bottom of Page)"/>
          <w:docPartUnique/>
        </w:docPartObj>
      </w:sdtPr>
      <w:sdtContent>
        <w:r w:rsidR="00012AF3">
          <w:fldChar w:fldCharType="begin"/>
        </w:r>
        <w:r w:rsidR="00012AF3" w:rsidRPr="00012AF3">
          <w:rPr>
            <w:b/>
            <w:bCs/>
          </w:rPr>
          <w:instrText xml:space="preserve"> PAGE   \* MERGEFORMAT </w:instrText>
        </w:r>
        <w:r w:rsidR="00012AF3">
          <w:fldChar w:fldCharType="separate"/>
        </w:r>
        <w:r w:rsidR="00FC77CC">
          <w:rPr>
            <w:b/>
            <w:bCs/>
            <w:noProof/>
          </w:rPr>
          <w:t>1</w:t>
        </w:r>
        <w:r w:rsidR="00012AF3">
          <w:fldChar w:fldCharType="end"/>
        </w:r>
      </w:sdtContent>
    </w:sdt>
  </w:p>
  <w:p w14:paraId="57163EE4" w14:textId="512F0284" w:rsidR="00A45EA1" w:rsidRDefault="00A45EA1" w:rsidP="00012A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A118D9" w14:textId="77777777" w:rsidR="0027235A" w:rsidRDefault="0027235A" w:rsidP="00443A68">
      <w:pPr>
        <w:spacing w:after="0" w:line="240" w:lineRule="auto"/>
      </w:pPr>
      <w:r>
        <w:separator/>
      </w:r>
    </w:p>
  </w:footnote>
  <w:footnote w:type="continuationSeparator" w:id="0">
    <w:p w14:paraId="124DFBB8" w14:textId="77777777" w:rsidR="0027235A" w:rsidRDefault="0027235A" w:rsidP="00443A68">
      <w:pPr>
        <w:spacing w:after="0" w:line="240" w:lineRule="auto"/>
      </w:pPr>
      <w:r>
        <w:continuationSeparator/>
      </w:r>
    </w:p>
  </w:footnote>
  <w:footnote w:type="continuationNotice" w:id="1">
    <w:p w14:paraId="2D28741D" w14:textId="77777777" w:rsidR="0027235A" w:rsidRDefault="0027235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A4086E" w14:textId="77777777" w:rsidR="00C156B6" w:rsidRDefault="00C156B6">
    <w:pPr>
      <w:pStyle w:val="Header"/>
    </w:pPr>
  </w:p>
  <w:p w14:paraId="01CDCA85" w14:textId="77777777" w:rsidR="00232B84" w:rsidRDefault="00232B84">
    <w:pPr>
      <w:pStyle w:val="Header"/>
    </w:pPr>
  </w:p>
  <w:p w14:paraId="0506C960" w14:textId="77777777" w:rsidR="009B1CB5" w:rsidRDefault="009B1CB5"/>
  <w:p w14:paraId="58766F00" w14:textId="77777777" w:rsidR="009B1CB5" w:rsidRDefault="009B1CB5"/>
  <w:p w14:paraId="2536724B" w14:textId="77777777" w:rsidR="006F6196" w:rsidRDefault="006F6196"/>
  <w:p w14:paraId="50D36BE4" w14:textId="48B9F29E" w:rsidR="006F6196" w:rsidRDefault="006F619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7EC6E6" w14:textId="6514D4BC" w:rsidR="00A45EA1" w:rsidRPr="00C2390F" w:rsidRDefault="00A45EA1" w:rsidP="00C2390F">
    <w:pPr>
      <w:pStyle w:val="Header"/>
      <w:jc w:val="left"/>
      <w:rPr>
        <w:rFonts w:ascii="Times New Roman" w:hAnsi="Times New Roman" w:cs="Times New Roman"/>
        <w:b/>
        <w:bCs/>
        <w:sz w:val="22"/>
        <w:szCs w:val="22"/>
      </w:rPr>
    </w:pPr>
    <w:r w:rsidRPr="00C2390F">
      <w:rPr>
        <w:rFonts w:ascii="Times New Roman" w:hAnsi="Times New Roman" w:cs="Times New Roman"/>
        <w:b/>
        <w:bCs/>
        <w:sz w:val="22"/>
        <w:szCs w:val="22"/>
      </w:rPr>
      <w:t>SEHH2240 Group Project Group A07</w:t>
    </w:r>
    <w:r w:rsidR="004413E4">
      <w:rPr>
        <w:rFonts w:ascii="Times New Roman" w:hAnsi="Times New Roman" w:cs="Times New Roman" w:hint="eastAsia"/>
        <w:b/>
        <w:bCs/>
        <w:sz w:val="22"/>
        <w:szCs w:val="22"/>
      </w:rPr>
      <w:t xml:space="preserve"> </w:t>
    </w:r>
  </w:p>
  <w:p w14:paraId="59DEDCB3" w14:textId="300B9E05" w:rsidR="00A45EA1" w:rsidRDefault="00A45EA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7777A" w14:textId="77777777" w:rsidR="00C156B6" w:rsidRDefault="00C156B6">
    <w:pPr>
      <w:pStyle w:val="Header"/>
    </w:pPr>
  </w:p>
  <w:p w14:paraId="71C791D8" w14:textId="77777777" w:rsidR="00232B84" w:rsidRDefault="00232B84">
    <w:pPr>
      <w:pStyle w:val="Header"/>
    </w:pPr>
  </w:p>
  <w:p w14:paraId="3FDF6E88" w14:textId="77777777" w:rsidR="009B1CB5" w:rsidRDefault="009B1CB5"/>
  <w:p w14:paraId="388F2A83" w14:textId="77777777" w:rsidR="009B1CB5" w:rsidRDefault="009B1CB5"/>
  <w:p w14:paraId="2184D7D5" w14:textId="77777777" w:rsidR="006F6196" w:rsidRDefault="006F6196"/>
  <w:p w14:paraId="309D2315" w14:textId="6FF54958" w:rsidR="006F6196" w:rsidRDefault="006F619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8F1ACD"/>
    <w:multiLevelType w:val="hybridMultilevel"/>
    <w:tmpl w:val="9F0AA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BA5DDA"/>
    <w:multiLevelType w:val="hybridMultilevel"/>
    <w:tmpl w:val="999A2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2548AD"/>
    <w:multiLevelType w:val="hybridMultilevel"/>
    <w:tmpl w:val="A532F07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8856620">
    <w:abstractNumId w:val="2"/>
  </w:num>
  <w:num w:numId="2" w16cid:durableId="458496063">
    <w:abstractNumId w:val="3"/>
  </w:num>
  <w:num w:numId="3" w16cid:durableId="401955434">
    <w:abstractNumId w:val="0"/>
  </w:num>
  <w:num w:numId="4" w16cid:durableId="16907913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bordersDoNotSurroundHeader/>
  <w:bordersDoNotSurroundFooter/>
  <w:documentProtection w:edit="trackedChanges"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7354"/>
    <w:rsid w:val="00000445"/>
    <w:rsid w:val="000008D7"/>
    <w:rsid w:val="000009BF"/>
    <w:rsid w:val="00000CF3"/>
    <w:rsid w:val="00000F38"/>
    <w:rsid w:val="000016A3"/>
    <w:rsid w:val="000018E3"/>
    <w:rsid w:val="0000269E"/>
    <w:rsid w:val="00002C15"/>
    <w:rsid w:val="00002E29"/>
    <w:rsid w:val="00002EB6"/>
    <w:rsid w:val="00003087"/>
    <w:rsid w:val="000030D1"/>
    <w:rsid w:val="00003561"/>
    <w:rsid w:val="000035D1"/>
    <w:rsid w:val="00003727"/>
    <w:rsid w:val="00003976"/>
    <w:rsid w:val="00003FDA"/>
    <w:rsid w:val="0000472F"/>
    <w:rsid w:val="00004768"/>
    <w:rsid w:val="00004B2B"/>
    <w:rsid w:val="00005680"/>
    <w:rsid w:val="00005843"/>
    <w:rsid w:val="00005B2D"/>
    <w:rsid w:val="00005E06"/>
    <w:rsid w:val="00005E21"/>
    <w:rsid w:val="00006049"/>
    <w:rsid w:val="000062B3"/>
    <w:rsid w:val="0000662D"/>
    <w:rsid w:val="00006743"/>
    <w:rsid w:val="00006812"/>
    <w:rsid w:val="00006941"/>
    <w:rsid w:val="00006A70"/>
    <w:rsid w:val="00006B7E"/>
    <w:rsid w:val="000071A9"/>
    <w:rsid w:val="00007329"/>
    <w:rsid w:val="00007419"/>
    <w:rsid w:val="000074A5"/>
    <w:rsid w:val="00010AA5"/>
    <w:rsid w:val="00010B9C"/>
    <w:rsid w:val="00010D8B"/>
    <w:rsid w:val="0001102D"/>
    <w:rsid w:val="000117BB"/>
    <w:rsid w:val="00011A4A"/>
    <w:rsid w:val="00011EE2"/>
    <w:rsid w:val="00011F07"/>
    <w:rsid w:val="00011F9A"/>
    <w:rsid w:val="000123CD"/>
    <w:rsid w:val="00012673"/>
    <w:rsid w:val="00012929"/>
    <w:rsid w:val="00012AF3"/>
    <w:rsid w:val="00012F1F"/>
    <w:rsid w:val="0001361B"/>
    <w:rsid w:val="00013977"/>
    <w:rsid w:val="00013AF7"/>
    <w:rsid w:val="00013EE0"/>
    <w:rsid w:val="000140B5"/>
    <w:rsid w:val="000141E8"/>
    <w:rsid w:val="00014257"/>
    <w:rsid w:val="0001459E"/>
    <w:rsid w:val="0001467A"/>
    <w:rsid w:val="0001485A"/>
    <w:rsid w:val="00014BF7"/>
    <w:rsid w:val="00014E67"/>
    <w:rsid w:val="00014F59"/>
    <w:rsid w:val="00014F66"/>
    <w:rsid w:val="00015D1F"/>
    <w:rsid w:val="00016700"/>
    <w:rsid w:val="0001698A"/>
    <w:rsid w:val="00016E49"/>
    <w:rsid w:val="00016E5A"/>
    <w:rsid w:val="0001794E"/>
    <w:rsid w:val="00017AE7"/>
    <w:rsid w:val="00017DC0"/>
    <w:rsid w:val="00017FF2"/>
    <w:rsid w:val="000200BF"/>
    <w:rsid w:val="000203AF"/>
    <w:rsid w:val="0002050E"/>
    <w:rsid w:val="0002056B"/>
    <w:rsid w:val="000206E6"/>
    <w:rsid w:val="00020725"/>
    <w:rsid w:val="000207F1"/>
    <w:rsid w:val="00020D8B"/>
    <w:rsid w:val="00020E28"/>
    <w:rsid w:val="00020FF3"/>
    <w:rsid w:val="00021139"/>
    <w:rsid w:val="00021394"/>
    <w:rsid w:val="000213DE"/>
    <w:rsid w:val="000215CC"/>
    <w:rsid w:val="00021BB4"/>
    <w:rsid w:val="00022172"/>
    <w:rsid w:val="00022777"/>
    <w:rsid w:val="00022A41"/>
    <w:rsid w:val="00022A79"/>
    <w:rsid w:val="00022ABC"/>
    <w:rsid w:val="00022D37"/>
    <w:rsid w:val="00022DD9"/>
    <w:rsid w:val="00022F59"/>
    <w:rsid w:val="00023560"/>
    <w:rsid w:val="00023CF5"/>
    <w:rsid w:val="00023D49"/>
    <w:rsid w:val="0002476D"/>
    <w:rsid w:val="00025748"/>
    <w:rsid w:val="000257CB"/>
    <w:rsid w:val="000259D9"/>
    <w:rsid w:val="00025CA7"/>
    <w:rsid w:val="0002606C"/>
    <w:rsid w:val="0002613A"/>
    <w:rsid w:val="000261A9"/>
    <w:rsid w:val="000262AB"/>
    <w:rsid w:val="000265B0"/>
    <w:rsid w:val="00026600"/>
    <w:rsid w:val="00026702"/>
    <w:rsid w:val="0002670A"/>
    <w:rsid w:val="00026A06"/>
    <w:rsid w:val="00026FD8"/>
    <w:rsid w:val="00027189"/>
    <w:rsid w:val="000274F5"/>
    <w:rsid w:val="0002783F"/>
    <w:rsid w:val="00027AE8"/>
    <w:rsid w:val="00027BCB"/>
    <w:rsid w:val="00027D83"/>
    <w:rsid w:val="00027FCA"/>
    <w:rsid w:val="00030552"/>
    <w:rsid w:val="000307A7"/>
    <w:rsid w:val="00030D06"/>
    <w:rsid w:val="0003100C"/>
    <w:rsid w:val="000313F6"/>
    <w:rsid w:val="0003186A"/>
    <w:rsid w:val="000318E6"/>
    <w:rsid w:val="000319AC"/>
    <w:rsid w:val="00031B31"/>
    <w:rsid w:val="00032602"/>
    <w:rsid w:val="000327AF"/>
    <w:rsid w:val="0003313F"/>
    <w:rsid w:val="000331A5"/>
    <w:rsid w:val="0003324A"/>
    <w:rsid w:val="000335B1"/>
    <w:rsid w:val="00034456"/>
    <w:rsid w:val="00034926"/>
    <w:rsid w:val="000350E9"/>
    <w:rsid w:val="00035329"/>
    <w:rsid w:val="00035333"/>
    <w:rsid w:val="000353A7"/>
    <w:rsid w:val="000354CF"/>
    <w:rsid w:val="0003579C"/>
    <w:rsid w:val="0003583F"/>
    <w:rsid w:val="00035A97"/>
    <w:rsid w:val="00035B4B"/>
    <w:rsid w:val="00035C1E"/>
    <w:rsid w:val="00035C4E"/>
    <w:rsid w:val="00035C6C"/>
    <w:rsid w:val="00035CBD"/>
    <w:rsid w:val="00035F89"/>
    <w:rsid w:val="00036445"/>
    <w:rsid w:val="0003648A"/>
    <w:rsid w:val="000366AA"/>
    <w:rsid w:val="00036D68"/>
    <w:rsid w:val="000372FD"/>
    <w:rsid w:val="00040200"/>
    <w:rsid w:val="00040EF0"/>
    <w:rsid w:val="00041332"/>
    <w:rsid w:val="0004161A"/>
    <w:rsid w:val="0004168E"/>
    <w:rsid w:val="0004189E"/>
    <w:rsid w:val="00041A5A"/>
    <w:rsid w:val="00041FD5"/>
    <w:rsid w:val="00042004"/>
    <w:rsid w:val="000422D9"/>
    <w:rsid w:val="00042300"/>
    <w:rsid w:val="0004291A"/>
    <w:rsid w:val="00042B7D"/>
    <w:rsid w:val="0004320A"/>
    <w:rsid w:val="000435CF"/>
    <w:rsid w:val="00043C36"/>
    <w:rsid w:val="00043D0E"/>
    <w:rsid w:val="000441CC"/>
    <w:rsid w:val="000444AA"/>
    <w:rsid w:val="00044720"/>
    <w:rsid w:val="000447AC"/>
    <w:rsid w:val="000447BB"/>
    <w:rsid w:val="00044CAC"/>
    <w:rsid w:val="00044D35"/>
    <w:rsid w:val="00044DC9"/>
    <w:rsid w:val="00044F7E"/>
    <w:rsid w:val="00044F99"/>
    <w:rsid w:val="000455DD"/>
    <w:rsid w:val="00045FF2"/>
    <w:rsid w:val="000461A5"/>
    <w:rsid w:val="0004697A"/>
    <w:rsid w:val="000469D6"/>
    <w:rsid w:val="00046DB1"/>
    <w:rsid w:val="00047332"/>
    <w:rsid w:val="00047471"/>
    <w:rsid w:val="0004788D"/>
    <w:rsid w:val="00047C78"/>
    <w:rsid w:val="00047FB2"/>
    <w:rsid w:val="00047FCF"/>
    <w:rsid w:val="00050877"/>
    <w:rsid w:val="00050FF0"/>
    <w:rsid w:val="000510AE"/>
    <w:rsid w:val="000512BC"/>
    <w:rsid w:val="000514B3"/>
    <w:rsid w:val="0005198B"/>
    <w:rsid w:val="00051A4C"/>
    <w:rsid w:val="00051D59"/>
    <w:rsid w:val="0005200D"/>
    <w:rsid w:val="00052122"/>
    <w:rsid w:val="0005240B"/>
    <w:rsid w:val="000529DA"/>
    <w:rsid w:val="00052A58"/>
    <w:rsid w:val="000535DD"/>
    <w:rsid w:val="0005408D"/>
    <w:rsid w:val="0005431F"/>
    <w:rsid w:val="00054334"/>
    <w:rsid w:val="00054426"/>
    <w:rsid w:val="00054461"/>
    <w:rsid w:val="00054613"/>
    <w:rsid w:val="0005486B"/>
    <w:rsid w:val="00054A91"/>
    <w:rsid w:val="00055057"/>
    <w:rsid w:val="00055405"/>
    <w:rsid w:val="00055467"/>
    <w:rsid w:val="0005556F"/>
    <w:rsid w:val="00055CE2"/>
    <w:rsid w:val="000568AF"/>
    <w:rsid w:val="000569F5"/>
    <w:rsid w:val="00056A03"/>
    <w:rsid w:val="00056EC3"/>
    <w:rsid w:val="00056F7C"/>
    <w:rsid w:val="00056FD5"/>
    <w:rsid w:val="00057039"/>
    <w:rsid w:val="00057075"/>
    <w:rsid w:val="0005754A"/>
    <w:rsid w:val="00057819"/>
    <w:rsid w:val="00057D3A"/>
    <w:rsid w:val="0006009E"/>
    <w:rsid w:val="000600E2"/>
    <w:rsid w:val="000609EC"/>
    <w:rsid w:val="00060A99"/>
    <w:rsid w:val="00060BF7"/>
    <w:rsid w:val="000611D9"/>
    <w:rsid w:val="00061649"/>
    <w:rsid w:val="00061A58"/>
    <w:rsid w:val="00062082"/>
    <w:rsid w:val="0006209D"/>
    <w:rsid w:val="00062383"/>
    <w:rsid w:val="00062C9B"/>
    <w:rsid w:val="00062F9D"/>
    <w:rsid w:val="00062FFF"/>
    <w:rsid w:val="0006318C"/>
    <w:rsid w:val="0006383C"/>
    <w:rsid w:val="000639C6"/>
    <w:rsid w:val="000639CF"/>
    <w:rsid w:val="000640FB"/>
    <w:rsid w:val="00064149"/>
    <w:rsid w:val="00066470"/>
    <w:rsid w:val="000667AA"/>
    <w:rsid w:val="00066946"/>
    <w:rsid w:val="00066CD6"/>
    <w:rsid w:val="00066CDA"/>
    <w:rsid w:val="00066FE4"/>
    <w:rsid w:val="00067A64"/>
    <w:rsid w:val="00067B45"/>
    <w:rsid w:val="00067F0D"/>
    <w:rsid w:val="0007018B"/>
    <w:rsid w:val="00070493"/>
    <w:rsid w:val="000704C3"/>
    <w:rsid w:val="0007064A"/>
    <w:rsid w:val="00070A57"/>
    <w:rsid w:val="00070C65"/>
    <w:rsid w:val="00070CF9"/>
    <w:rsid w:val="000714C6"/>
    <w:rsid w:val="0007150F"/>
    <w:rsid w:val="000716B4"/>
    <w:rsid w:val="00071F8C"/>
    <w:rsid w:val="000724A5"/>
    <w:rsid w:val="000727A8"/>
    <w:rsid w:val="00072CB8"/>
    <w:rsid w:val="00073CAC"/>
    <w:rsid w:val="00073E1E"/>
    <w:rsid w:val="00074185"/>
    <w:rsid w:val="00074187"/>
    <w:rsid w:val="00074281"/>
    <w:rsid w:val="00074640"/>
    <w:rsid w:val="000746DC"/>
    <w:rsid w:val="00074B2C"/>
    <w:rsid w:val="00074D13"/>
    <w:rsid w:val="0007506C"/>
    <w:rsid w:val="00075630"/>
    <w:rsid w:val="00075D51"/>
    <w:rsid w:val="00075E5F"/>
    <w:rsid w:val="000763AF"/>
    <w:rsid w:val="00076533"/>
    <w:rsid w:val="000765F7"/>
    <w:rsid w:val="000766B1"/>
    <w:rsid w:val="00076962"/>
    <w:rsid w:val="00076982"/>
    <w:rsid w:val="00076E61"/>
    <w:rsid w:val="00077246"/>
    <w:rsid w:val="000777C7"/>
    <w:rsid w:val="0008010C"/>
    <w:rsid w:val="00080805"/>
    <w:rsid w:val="00080C53"/>
    <w:rsid w:val="00080D4B"/>
    <w:rsid w:val="0008118D"/>
    <w:rsid w:val="00081196"/>
    <w:rsid w:val="000814E9"/>
    <w:rsid w:val="00082178"/>
    <w:rsid w:val="000822E7"/>
    <w:rsid w:val="00082699"/>
    <w:rsid w:val="000827D8"/>
    <w:rsid w:val="00082832"/>
    <w:rsid w:val="00082DEC"/>
    <w:rsid w:val="0008316D"/>
    <w:rsid w:val="000834AA"/>
    <w:rsid w:val="00083E31"/>
    <w:rsid w:val="0008446B"/>
    <w:rsid w:val="0008486C"/>
    <w:rsid w:val="0008553C"/>
    <w:rsid w:val="00085E47"/>
    <w:rsid w:val="00086433"/>
    <w:rsid w:val="00086626"/>
    <w:rsid w:val="000866CB"/>
    <w:rsid w:val="00086D48"/>
    <w:rsid w:val="00087969"/>
    <w:rsid w:val="00087AB5"/>
    <w:rsid w:val="00087E7E"/>
    <w:rsid w:val="00090299"/>
    <w:rsid w:val="000903E3"/>
    <w:rsid w:val="000909B2"/>
    <w:rsid w:val="00090E66"/>
    <w:rsid w:val="0009106F"/>
    <w:rsid w:val="000912F2"/>
    <w:rsid w:val="00091850"/>
    <w:rsid w:val="000918F9"/>
    <w:rsid w:val="00091986"/>
    <w:rsid w:val="00091B35"/>
    <w:rsid w:val="00091D78"/>
    <w:rsid w:val="00091EEC"/>
    <w:rsid w:val="000921D8"/>
    <w:rsid w:val="000922A8"/>
    <w:rsid w:val="00092AAF"/>
    <w:rsid w:val="00092CB7"/>
    <w:rsid w:val="000930F5"/>
    <w:rsid w:val="0009402C"/>
    <w:rsid w:val="000940E2"/>
    <w:rsid w:val="000942DA"/>
    <w:rsid w:val="00095032"/>
    <w:rsid w:val="00095452"/>
    <w:rsid w:val="0009549D"/>
    <w:rsid w:val="000956D2"/>
    <w:rsid w:val="00095AE1"/>
    <w:rsid w:val="00095B9C"/>
    <w:rsid w:val="00096262"/>
    <w:rsid w:val="00096457"/>
    <w:rsid w:val="000964EA"/>
    <w:rsid w:val="000966F4"/>
    <w:rsid w:val="00097C3D"/>
    <w:rsid w:val="00097CD7"/>
    <w:rsid w:val="00097E11"/>
    <w:rsid w:val="000A0550"/>
    <w:rsid w:val="000A08CF"/>
    <w:rsid w:val="000A0902"/>
    <w:rsid w:val="000A09B4"/>
    <w:rsid w:val="000A0B13"/>
    <w:rsid w:val="000A0CEA"/>
    <w:rsid w:val="000A0E74"/>
    <w:rsid w:val="000A12C5"/>
    <w:rsid w:val="000A13CB"/>
    <w:rsid w:val="000A15AC"/>
    <w:rsid w:val="000A1746"/>
    <w:rsid w:val="000A1BAF"/>
    <w:rsid w:val="000A1D1D"/>
    <w:rsid w:val="000A1EFE"/>
    <w:rsid w:val="000A2088"/>
    <w:rsid w:val="000A23A1"/>
    <w:rsid w:val="000A23F1"/>
    <w:rsid w:val="000A2688"/>
    <w:rsid w:val="000A2692"/>
    <w:rsid w:val="000A2C92"/>
    <w:rsid w:val="000A3079"/>
    <w:rsid w:val="000A3122"/>
    <w:rsid w:val="000A32FA"/>
    <w:rsid w:val="000A346D"/>
    <w:rsid w:val="000A34D5"/>
    <w:rsid w:val="000A3540"/>
    <w:rsid w:val="000A39D5"/>
    <w:rsid w:val="000A3A26"/>
    <w:rsid w:val="000A3D96"/>
    <w:rsid w:val="000A4705"/>
    <w:rsid w:val="000A485D"/>
    <w:rsid w:val="000A53F6"/>
    <w:rsid w:val="000A572A"/>
    <w:rsid w:val="000A5D61"/>
    <w:rsid w:val="000A680C"/>
    <w:rsid w:val="000A68DF"/>
    <w:rsid w:val="000A68F7"/>
    <w:rsid w:val="000A6A26"/>
    <w:rsid w:val="000A7499"/>
    <w:rsid w:val="000A7A07"/>
    <w:rsid w:val="000A7B28"/>
    <w:rsid w:val="000B0211"/>
    <w:rsid w:val="000B022F"/>
    <w:rsid w:val="000B0488"/>
    <w:rsid w:val="000B049F"/>
    <w:rsid w:val="000B0CF6"/>
    <w:rsid w:val="000B0DD6"/>
    <w:rsid w:val="000B1210"/>
    <w:rsid w:val="000B18CC"/>
    <w:rsid w:val="000B19A9"/>
    <w:rsid w:val="000B19D7"/>
    <w:rsid w:val="000B1B7A"/>
    <w:rsid w:val="000B1F04"/>
    <w:rsid w:val="000B276D"/>
    <w:rsid w:val="000B27C0"/>
    <w:rsid w:val="000B2BA6"/>
    <w:rsid w:val="000B2EC4"/>
    <w:rsid w:val="000B388C"/>
    <w:rsid w:val="000B394E"/>
    <w:rsid w:val="000B3ACA"/>
    <w:rsid w:val="000B3C67"/>
    <w:rsid w:val="000B46FB"/>
    <w:rsid w:val="000B4727"/>
    <w:rsid w:val="000B4908"/>
    <w:rsid w:val="000B4A2B"/>
    <w:rsid w:val="000B564A"/>
    <w:rsid w:val="000B5B75"/>
    <w:rsid w:val="000B5B7C"/>
    <w:rsid w:val="000B5D60"/>
    <w:rsid w:val="000B6032"/>
    <w:rsid w:val="000B6309"/>
    <w:rsid w:val="000B6A47"/>
    <w:rsid w:val="000B6BB1"/>
    <w:rsid w:val="000B6BDD"/>
    <w:rsid w:val="000B7003"/>
    <w:rsid w:val="000B708B"/>
    <w:rsid w:val="000B75A5"/>
    <w:rsid w:val="000B7A7B"/>
    <w:rsid w:val="000B7FA8"/>
    <w:rsid w:val="000B7FDD"/>
    <w:rsid w:val="000C050D"/>
    <w:rsid w:val="000C0905"/>
    <w:rsid w:val="000C0A0F"/>
    <w:rsid w:val="000C165A"/>
    <w:rsid w:val="000C1A1F"/>
    <w:rsid w:val="000C1BE3"/>
    <w:rsid w:val="000C1D64"/>
    <w:rsid w:val="000C1E93"/>
    <w:rsid w:val="000C1FDA"/>
    <w:rsid w:val="000C22E4"/>
    <w:rsid w:val="000C25EF"/>
    <w:rsid w:val="000C29C3"/>
    <w:rsid w:val="000C32B6"/>
    <w:rsid w:val="000C3380"/>
    <w:rsid w:val="000C33BB"/>
    <w:rsid w:val="000C368D"/>
    <w:rsid w:val="000C39BB"/>
    <w:rsid w:val="000C3AC4"/>
    <w:rsid w:val="000C3BAE"/>
    <w:rsid w:val="000C3DEB"/>
    <w:rsid w:val="000C3EB7"/>
    <w:rsid w:val="000C41B8"/>
    <w:rsid w:val="000C43A3"/>
    <w:rsid w:val="000C4606"/>
    <w:rsid w:val="000C56A0"/>
    <w:rsid w:val="000C56E7"/>
    <w:rsid w:val="000C5771"/>
    <w:rsid w:val="000C60B1"/>
    <w:rsid w:val="000C61A8"/>
    <w:rsid w:val="000C63F5"/>
    <w:rsid w:val="000C6641"/>
    <w:rsid w:val="000C69DD"/>
    <w:rsid w:val="000C6F44"/>
    <w:rsid w:val="000C7091"/>
    <w:rsid w:val="000C74E0"/>
    <w:rsid w:val="000C7B93"/>
    <w:rsid w:val="000C7F71"/>
    <w:rsid w:val="000D06D1"/>
    <w:rsid w:val="000D0757"/>
    <w:rsid w:val="000D08DD"/>
    <w:rsid w:val="000D09BA"/>
    <w:rsid w:val="000D0AA5"/>
    <w:rsid w:val="000D0C14"/>
    <w:rsid w:val="000D153F"/>
    <w:rsid w:val="000D156D"/>
    <w:rsid w:val="000D1A56"/>
    <w:rsid w:val="000D1DE9"/>
    <w:rsid w:val="000D2560"/>
    <w:rsid w:val="000D25ED"/>
    <w:rsid w:val="000D269D"/>
    <w:rsid w:val="000D2910"/>
    <w:rsid w:val="000D3297"/>
    <w:rsid w:val="000D339A"/>
    <w:rsid w:val="000D3E6E"/>
    <w:rsid w:val="000D4892"/>
    <w:rsid w:val="000D4EED"/>
    <w:rsid w:val="000D4F60"/>
    <w:rsid w:val="000D5491"/>
    <w:rsid w:val="000D58A8"/>
    <w:rsid w:val="000D58E4"/>
    <w:rsid w:val="000D6181"/>
    <w:rsid w:val="000D6222"/>
    <w:rsid w:val="000D6B3B"/>
    <w:rsid w:val="000D72A4"/>
    <w:rsid w:val="000D7320"/>
    <w:rsid w:val="000D73AE"/>
    <w:rsid w:val="000D75C5"/>
    <w:rsid w:val="000E046E"/>
    <w:rsid w:val="000E0683"/>
    <w:rsid w:val="000E09F3"/>
    <w:rsid w:val="000E0F5E"/>
    <w:rsid w:val="000E144E"/>
    <w:rsid w:val="000E14E4"/>
    <w:rsid w:val="000E1572"/>
    <w:rsid w:val="000E1865"/>
    <w:rsid w:val="000E1BC1"/>
    <w:rsid w:val="000E2A0F"/>
    <w:rsid w:val="000E2B34"/>
    <w:rsid w:val="000E2F40"/>
    <w:rsid w:val="000E371B"/>
    <w:rsid w:val="000E3998"/>
    <w:rsid w:val="000E3F95"/>
    <w:rsid w:val="000E43A5"/>
    <w:rsid w:val="000E4C39"/>
    <w:rsid w:val="000E5CEF"/>
    <w:rsid w:val="000E5D21"/>
    <w:rsid w:val="000E6131"/>
    <w:rsid w:val="000E6A09"/>
    <w:rsid w:val="000E6BFE"/>
    <w:rsid w:val="000E6F23"/>
    <w:rsid w:val="000E735B"/>
    <w:rsid w:val="000E7A5C"/>
    <w:rsid w:val="000F0467"/>
    <w:rsid w:val="000F04BC"/>
    <w:rsid w:val="000F0751"/>
    <w:rsid w:val="000F081B"/>
    <w:rsid w:val="000F1168"/>
    <w:rsid w:val="000F1474"/>
    <w:rsid w:val="000F1B81"/>
    <w:rsid w:val="000F1F1F"/>
    <w:rsid w:val="000F1F34"/>
    <w:rsid w:val="000F21A6"/>
    <w:rsid w:val="000F2A4A"/>
    <w:rsid w:val="000F2EB6"/>
    <w:rsid w:val="000F3EED"/>
    <w:rsid w:val="000F41C1"/>
    <w:rsid w:val="000F4BA3"/>
    <w:rsid w:val="000F4F9C"/>
    <w:rsid w:val="000F5817"/>
    <w:rsid w:val="000F5B09"/>
    <w:rsid w:val="000F5B7C"/>
    <w:rsid w:val="000F5C92"/>
    <w:rsid w:val="000F5FC9"/>
    <w:rsid w:val="000F6239"/>
    <w:rsid w:val="000F66E2"/>
    <w:rsid w:val="000F6777"/>
    <w:rsid w:val="000F6C71"/>
    <w:rsid w:val="000F6DB1"/>
    <w:rsid w:val="000F6FFC"/>
    <w:rsid w:val="000F7706"/>
    <w:rsid w:val="000F7E7B"/>
    <w:rsid w:val="000F7F87"/>
    <w:rsid w:val="000F7F92"/>
    <w:rsid w:val="000F7FB3"/>
    <w:rsid w:val="001008B3"/>
    <w:rsid w:val="0010096A"/>
    <w:rsid w:val="0010156C"/>
    <w:rsid w:val="00101A71"/>
    <w:rsid w:val="00101AE4"/>
    <w:rsid w:val="00101C46"/>
    <w:rsid w:val="001022AC"/>
    <w:rsid w:val="001025CD"/>
    <w:rsid w:val="001027BD"/>
    <w:rsid w:val="00102C87"/>
    <w:rsid w:val="00103369"/>
    <w:rsid w:val="00103395"/>
    <w:rsid w:val="0010348D"/>
    <w:rsid w:val="001034E9"/>
    <w:rsid w:val="001039FF"/>
    <w:rsid w:val="00103B00"/>
    <w:rsid w:val="001042A9"/>
    <w:rsid w:val="00104933"/>
    <w:rsid w:val="00104E18"/>
    <w:rsid w:val="00104F65"/>
    <w:rsid w:val="00105F23"/>
    <w:rsid w:val="00105FC5"/>
    <w:rsid w:val="00106055"/>
    <w:rsid w:val="001065D3"/>
    <w:rsid w:val="00106771"/>
    <w:rsid w:val="00106CE9"/>
    <w:rsid w:val="00106F49"/>
    <w:rsid w:val="0010752A"/>
    <w:rsid w:val="00107580"/>
    <w:rsid w:val="00107C51"/>
    <w:rsid w:val="00110311"/>
    <w:rsid w:val="001118B1"/>
    <w:rsid w:val="00111942"/>
    <w:rsid w:val="00111B0A"/>
    <w:rsid w:val="00111BA1"/>
    <w:rsid w:val="00111E9A"/>
    <w:rsid w:val="00111FC0"/>
    <w:rsid w:val="001122ED"/>
    <w:rsid w:val="00112942"/>
    <w:rsid w:val="00112D98"/>
    <w:rsid w:val="00112E7E"/>
    <w:rsid w:val="001134DD"/>
    <w:rsid w:val="00113CAB"/>
    <w:rsid w:val="00113CFF"/>
    <w:rsid w:val="00113E5C"/>
    <w:rsid w:val="00113F20"/>
    <w:rsid w:val="001140A2"/>
    <w:rsid w:val="001142D1"/>
    <w:rsid w:val="001143D8"/>
    <w:rsid w:val="001144C4"/>
    <w:rsid w:val="00114B78"/>
    <w:rsid w:val="00114BC4"/>
    <w:rsid w:val="00114D65"/>
    <w:rsid w:val="00114F48"/>
    <w:rsid w:val="00115256"/>
    <w:rsid w:val="001152E7"/>
    <w:rsid w:val="001154E6"/>
    <w:rsid w:val="001154E9"/>
    <w:rsid w:val="00115559"/>
    <w:rsid w:val="00115D70"/>
    <w:rsid w:val="00115E5B"/>
    <w:rsid w:val="00115F18"/>
    <w:rsid w:val="001161E3"/>
    <w:rsid w:val="001164E6"/>
    <w:rsid w:val="00116CEF"/>
    <w:rsid w:val="001178FD"/>
    <w:rsid w:val="0011793F"/>
    <w:rsid w:val="00117DCB"/>
    <w:rsid w:val="00117F3D"/>
    <w:rsid w:val="00117FE4"/>
    <w:rsid w:val="00120139"/>
    <w:rsid w:val="00120B2F"/>
    <w:rsid w:val="00121097"/>
    <w:rsid w:val="0012110D"/>
    <w:rsid w:val="001211FE"/>
    <w:rsid w:val="001212B7"/>
    <w:rsid w:val="0012161D"/>
    <w:rsid w:val="00121877"/>
    <w:rsid w:val="00122417"/>
    <w:rsid w:val="001224C4"/>
    <w:rsid w:val="00122831"/>
    <w:rsid w:val="0012295A"/>
    <w:rsid w:val="001229CA"/>
    <w:rsid w:val="00122ED7"/>
    <w:rsid w:val="001232D2"/>
    <w:rsid w:val="001235D2"/>
    <w:rsid w:val="00123667"/>
    <w:rsid w:val="00123674"/>
    <w:rsid w:val="001236A0"/>
    <w:rsid w:val="00123971"/>
    <w:rsid w:val="001239A1"/>
    <w:rsid w:val="001245FC"/>
    <w:rsid w:val="001246B0"/>
    <w:rsid w:val="00124EEC"/>
    <w:rsid w:val="00125420"/>
    <w:rsid w:val="00125795"/>
    <w:rsid w:val="00125D52"/>
    <w:rsid w:val="00126E1D"/>
    <w:rsid w:val="001271B8"/>
    <w:rsid w:val="00127A85"/>
    <w:rsid w:val="00127CF9"/>
    <w:rsid w:val="001300E2"/>
    <w:rsid w:val="00130150"/>
    <w:rsid w:val="00130453"/>
    <w:rsid w:val="0013055B"/>
    <w:rsid w:val="001305BA"/>
    <w:rsid w:val="00130681"/>
    <w:rsid w:val="0013096B"/>
    <w:rsid w:val="00130BB7"/>
    <w:rsid w:val="00130C30"/>
    <w:rsid w:val="00130FEB"/>
    <w:rsid w:val="001316C6"/>
    <w:rsid w:val="001317E7"/>
    <w:rsid w:val="001321A7"/>
    <w:rsid w:val="00132207"/>
    <w:rsid w:val="001322FD"/>
    <w:rsid w:val="00132604"/>
    <w:rsid w:val="00132B69"/>
    <w:rsid w:val="00132D00"/>
    <w:rsid w:val="00133622"/>
    <w:rsid w:val="001336D2"/>
    <w:rsid w:val="00133A63"/>
    <w:rsid w:val="00133BD9"/>
    <w:rsid w:val="00133CC2"/>
    <w:rsid w:val="001342A5"/>
    <w:rsid w:val="00134538"/>
    <w:rsid w:val="0013459F"/>
    <w:rsid w:val="00134CF8"/>
    <w:rsid w:val="001353C4"/>
    <w:rsid w:val="001354F4"/>
    <w:rsid w:val="00135B30"/>
    <w:rsid w:val="00135F34"/>
    <w:rsid w:val="00135F4B"/>
    <w:rsid w:val="00135F76"/>
    <w:rsid w:val="001360E0"/>
    <w:rsid w:val="00136124"/>
    <w:rsid w:val="0013622E"/>
    <w:rsid w:val="0013668A"/>
    <w:rsid w:val="0013687F"/>
    <w:rsid w:val="0013699C"/>
    <w:rsid w:val="00136A7F"/>
    <w:rsid w:val="001370DF"/>
    <w:rsid w:val="0013719F"/>
    <w:rsid w:val="001377B6"/>
    <w:rsid w:val="00137937"/>
    <w:rsid w:val="001379D2"/>
    <w:rsid w:val="00140ABE"/>
    <w:rsid w:val="00140CF2"/>
    <w:rsid w:val="00141490"/>
    <w:rsid w:val="001415D6"/>
    <w:rsid w:val="00141769"/>
    <w:rsid w:val="00141787"/>
    <w:rsid w:val="00141C5A"/>
    <w:rsid w:val="00141DC9"/>
    <w:rsid w:val="00142139"/>
    <w:rsid w:val="0014216E"/>
    <w:rsid w:val="0014233B"/>
    <w:rsid w:val="001423D2"/>
    <w:rsid w:val="00142F60"/>
    <w:rsid w:val="00143091"/>
    <w:rsid w:val="001431E6"/>
    <w:rsid w:val="001432DD"/>
    <w:rsid w:val="0014339B"/>
    <w:rsid w:val="001449B3"/>
    <w:rsid w:val="00144D0F"/>
    <w:rsid w:val="00145642"/>
    <w:rsid w:val="00145C85"/>
    <w:rsid w:val="00146220"/>
    <w:rsid w:val="0014666C"/>
    <w:rsid w:val="00147012"/>
    <w:rsid w:val="001477E6"/>
    <w:rsid w:val="0014796F"/>
    <w:rsid w:val="00147BE5"/>
    <w:rsid w:val="00147C57"/>
    <w:rsid w:val="001505E8"/>
    <w:rsid w:val="001506C2"/>
    <w:rsid w:val="00150CB4"/>
    <w:rsid w:val="00151143"/>
    <w:rsid w:val="0015172C"/>
    <w:rsid w:val="0015179D"/>
    <w:rsid w:val="00151996"/>
    <w:rsid w:val="00151CD6"/>
    <w:rsid w:val="00151E51"/>
    <w:rsid w:val="00152B98"/>
    <w:rsid w:val="0015351F"/>
    <w:rsid w:val="001535FB"/>
    <w:rsid w:val="001536F4"/>
    <w:rsid w:val="00153C68"/>
    <w:rsid w:val="00153E03"/>
    <w:rsid w:val="00154001"/>
    <w:rsid w:val="001544A3"/>
    <w:rsid w:val="001548EA"/>
    <w:rsid w:val="00154F70"/>
    <w:rsid w:val="00154FEC"/>
    <w:rsid w:val="00155A47"/>
    <w:rsid w:val="001562D0"/>
    <w:rsid w:val="00156A5A"/>
    <w:rsid w:val="00156C29"/>
    <w:rsid w:val="00157036"/>
    <w:rsid w:val="001570ED"/>
    <w:rsid w:val="00157438"/>
    <w:rsid w:val="0015763A"/>
    <w:rsid w:val="00160417"/>
    <w:rsid w:val="00160598"/>
    <w:rsid w:val="00160B02"/>
    <w:rsid w:val="00160C68"/>
    <w:rsid w:val="0016128A"/>
    <w:rsid w:val="00161398"/>
    <w:rsid w:val="00161745"/>
    <w:rsid w:val="00162077"/>
    <w:rsid w:val="001621B8"/>
    <w:rsid w:val="00162634"/>
    <w:rsid w:val="0016374D"/>
    <w:rsid w:val="00163D7F"/>
    <w:rsid w:val="00163E8E"/>
    <w:rsid w:val="00164503"/>
    <w:rsid w:val="00164666"/>
    <w:rsid w:val="00164F44"/>
    <w:rsid w:val="001654E3"/>
    <w:rsid w:val="00165729"/>
    <w:rsid w:val="00165828"/>
    <w:rsid w:val="00165AB3"/>
    <w:rsid w:val="00165B53"/>
    <w:rsid w:val="00165C7D"/>
    <w:rsid w:val="00165E59"/>
    <w:rsid w:val="00166621"/>
    <w:rsid w:val="00166680"/>
    <w:rsid w:val="0016686A"/>
    <w:rsid w:val="00166CB7"/>
    <w:rsid w:val="00166FE2"/>
    <w:rsid w:val="00167323"/>
    <w:rsid w:val="00167617"/>
    <w:rsid w:val="001678A3"/>
    <w:rsid w:val="00167A68"/>
    <w:rsid w:val="00170647"/>
    <w:rsid w:val="00170CCD"/>
    <w:rsid w:val="00170D7C"/>
    <w:rsid w:val="00170FA8"/>
    <w:rsid w:val="00171090"/>
    <w:rsid w:val="0017171C"/>
    <w:rsid w:val="00172357"/>
    <w:rsid w:val="00172DB4"/>
    <w:rsid w:val="00172E7C"/>
    <w:rsid w:val="001732BE"/>
    <w:rsid w:val="00173B5B"/>
    <w:rsid w:val="00173FF5"/>
    <w:rsid w:val="0017429C"/>
    <w:rsid w:val="001746E5"/>
    <w:rsid w:val="00174BE6"/>
    <w:rsid w:val="00174DCC"/>
    <w:rsid w:val="00175078"/>
    <w:rsid w:val="00175139"/>
    <w:rsid w:val="00176843"/>
    <w:rsid w:val="001768DF"/>
    <w:rsid w:val="0017698F"/>
    <w:rsid w:val="00176CA3"/>
    <w:rsid w:val="00176E7C"/>
    <w:rsid w:val="0017743E"/>
    <w:rsid w:val="001778E5"/>
    <w:rsid w:val="001804FC"/>
    <w:rsid w:val="0018050D"/>
    <w:rsid w:val="00180705"/>
    <w:rsid w:val="00180717"/>
    <w:rsid w:val="00180D60"/>
    <w:rsid w:val="00181096"/>
    <w:rsid w:val="001814BF"/>
    <w:rsid w:val="001815D4"/>
    <w:rsid w:val="00182021"/>
    <w:rsid w:val="00182217"/>
    <w:rsid w:val="00182300"/>
    <w:rsid w:val="00182D8D"/>
    <w:rsid w:val="00183054"/>
    <w:rsid w:val="00183155"/>
    <w:rsid w:val="001831DC"/>
    <w:rsid w:val="0018324A"/>
    <w:rsid w:val="001834B5"/>
    <w:rsid w:val="0018373A"/>
    <w:rsid w:val="00183923"/>
    <w:rsid w:val="00183EDA"/>
    <w:rsid w:val="00183F42"/>
    <w:rsid w:val="001841DA"/>
    <w:rsid w:val="00184339"/>
    <w:rsid w:val="0018446C"/>
    <w:rsid w:val="001845D1"/>
    <w:rsid w:val="0018475A"/>
    <w:rsid w:val="00184C17"/>
    <w:rsid w:val="001853B1"/>
    <w:rsid w:val="00185898"/>
    <w:rsid w:val="00185CB3"/>
    <w:rsid w:val="00185F77"/>
    <w:rsid w:val="00186001"/>
    <w:rsid w:val="001861BB"/>
    <w:rsid w:val="0018625C"/>
    <w:rsid w:val="001866BB"/>
    <w:rsid w:val="0018688A"/>
    <w:rsid w:val="00187090"/>
    <w:rsid w:val="001873E6"/>
    <w:rsid w:val="00187CD9"/>
    <w:rsid w:val="0019021D"/>
    <w:rsid w:val="00190228"/>
    <w:rsid w:val="00190336"/>
    <w:rsid w:val="001905FA"/>
    <w:rsid w:val="00190718"/>
    <w:rsid w:val="001908B9"/>
    <w:rsid w:val="00190CE9"/>
    <w:rsid w:val="00190D99"/>
    <w:rsid w:val="00190DBB"/>
    <w:rsid w:val="001912B2"/>
    <w:rsid w:val="00191356"/>
    <w:rsid w:val="001913B0"/>
    <w:rsid w:val="00191858"/>
    <w:rsid w:val="00191B82"/>
    <w:rsid w:val="00191C35"/>
    <w:rsid w:val="0019203A"/>
    <w:rsid w:val="00192262"/>
    <w:rsid w:val="0019229D"/>
    <w:rsid w:val="00192F1A"/>
    <w:rsid w:val="00193272"/>
    <w:rsid w:val="001932CC"/>
    <w:rsid w:val="00193944"/>
    <w:rsid w:val="00193950"/>
    <w:rsid w:val="001943B0"/>
    <w:rsid w:val="00194AF4"/>
    <w:rsid w:val="00194BC8"/>
    <w:rsid w:val="00195B4E"/>
    <w:rsid w:val="00195F04"/>
    <w:rsid w:val="00196C01"/>
    <w:rsid w:val="00196DD5"/>
    <w:rsid w:val="00196EFC"/>
    <w:rsid w:val="00197034"/>
    <w:rsid w:val="00197261"/>
    <w:rsid w:val="0019762F"/>
    <w:rsid w:val="00197B43"/>
    <w:rsid w:val="00197D41"/>
    <w:rsid w:val="00197F1F"/>
    <w:rsid w:val="001A00C1"/>
    <w:rsid w:val="001A0786"/>
    <w:rsid w:val="001A0944"/>
    <w:rsid w:val="001A0B4C"/>
    <w:rsid w:val="001A0EB7"/>
    <w:rsid w:val="001A13EC"/>
    <w:rsid w:val="001A1572"/>
    <w:rsid w:val="001A19A2"/>
    <w:rsid w:val="001A1A76"/>
    <w:rsid w:val="001A1F1D"/>
    <w:rsid w:val="001A30C4"/>
    <w:rsid w:val="001A31E9"/>
    <w:rsid w:val="001A35FD"/>
    <w:rsid w:val="001A3846"/>
    <w:rsid w:val="001A484E"/>
    <w:rsid w:val="001A4C3E"/>
    <w:rsid w:val="001A56D6"/>
    <w:rsid w:val="001A59A8"/>
    <w:rsid w:val="001A5AE5"/>
    <w:rsid w:val="001A6184"/>
    <w:rsid w:val="001A671D"/>
    <w:rsid w:val="001A6BAC"/>
    <w:rsid w:val="001A6EE3"/>
    <w:rsid w:val="001A6F1B"/>
    <w:rsid w:val="001A70B8"/>
    <w:rsid w:val="001A70FD"/>
    <w:rsid w:val="001A7280"/>
    <w:rsid w:val="001A72D7"/>
    <w:rsid w:val="001A7631"/>
    <w:rsid w:val="001A79EA"/>
    <w:rsid w:val="001B0613"/>
    <w:rsid w:val="001B10E5"/>
    <w:rsid w:val="001B11D3"/>
    <w:rsid w:val="001B137A"/>
    <w:rsid w:val="001B14C6"/>
    <w:rsid w:val="001B1625"/>
    <w:rsid w:val="001B16AC"/>
    <w:rsid w:val="001B1A81"/>
    <w:rsid w:val="001B1FC0"/>
    <w:rsid w:val="001B233C"/>
    <w:rsid w:val="001B2501"/>
    <w:rsid w:val="001B27B4"/>
    <w:rsid w:val="001B2B15"/>
    <w:rsid w:val="001B2C6C"/>
    <w:rsid w:val="001B2D48"/>
    <w:rsid w:val="001B3405"/>
    <w:rsid w:val="001B3CAA"/>
    <w:rsid w:val="001B3CAB"/>
    <w:rsid w:val="001B4949"/>
    <w:rsid w:val="001B4F4A"/>
    <w:rsid w:val="001B51DF"/>
    <w:rsid w:val="001B5648"/>
    <w:rsid w:val="001B5CA1"/>
    <w:rsid w:val="001B6311"/>
    <w:rsid w:val="001B6605"/>
    <w:rsid w:val="001B66B1"/>
    <w:rsid w:val="001B6C03"/>
    <w:rsid w:val="001B6DAA"/>
    <w:rsid w:val="001B74B4"/>
    <w:rsid w:val="001B7F40"/>
    <w:rsid w:val="001C0066"/>
    <w:rsid w:val="001C01D1"/>
    <w:rsid w:val="001C0245"/>
    <w:rsid w:val="001C03A1"/>
    <w:rsid w:val="001C172E"/>
    <w:rsid w:val="001C1828"/>
    <w:rsid w:val="001C1925"/>
    <w:rsid w:val="001C2375"/>
    <w:rsid w:val="001C23CC"/>
    <w:rsid w:val="001C2B54"/>
    <w:rsid w:val="001C2C59"/>
    <w:rsid w:val="001C2F49"/>
    <w:rsid w:val="001C3828"/>
    <w:rsid w:val="001C3BDB"/>
    <w:rsid w:val="001C3FEE"/>
    <w:rsid w:val="001C4026"/>
    <w:rsid w:val="001C46E4"/>
    <w:rsid w:val="001C4AB5"/>
    <w:rsid w:val="001C545F"/>
    <w:rsid w:val="001C55B4"/>
    <w:rsid w:val="001C5647"/>
    <w:rsid w:val="001C5FAC"/>
    <w:rsid w:val="001C665F"/>
    <w:rsid w:val="001C6728"/>
    <w:rsid w:val="001C68D9"/>
    <w:rsid w:val="001C6CEA"/>
    <w:rsid w:val="001C6D5E"/>
    <w:rsid w:val="001C7060"/>
    <w:rsid w:val="001C7064"/>
    <w:rsid w:val="001C7504"/>
    <w:rsid w:val="001D045E"/>
    <w:rsid w:val="001D0535"/>
    <w:rsid w:val="001D0A9E"/>
    <w:rsid w:val="001D0C11"/>
    <w:rsid w:val="001D0EEE"/>
    <w:rsid w:val="001D1034"/>
    <w:rsid w:val="001D1050"/>
    <w:rsid w:val="001D11C8"/>
    <w:rsid w:val="001D11D6"/>
    <w:rsid w:val="001D1270"/>
    <w:rsid w:val="001D18EB"/>
    <w:rsid w:val="001D1B09"/>
    <w:rsid w:val="001D20BE"/>
    <w:rsid w:val="001D2373"/>
    <w:rsid w:val="001D2B89"/>
    <w:rsid w:val="001D3F55"/>
    <w:rsid w:val="001D44AC"/>
    <w:rsid w:val="001D5850"/>
    <w:rsid w:val="001D58A1"/>
    <w:rsid w:val="001D60E9"/>
    <w:rsid w:val="001D61CC"/>
    <w:rsid w:val="001D6298"/>
    <w:rsid w:val="001D68AD"/>
    <w:rsid w:val="001D6BC2"/>
    <w:rsid w:val="001D723F"/>
    <w:rsid w:val="001D7821"/>
    <w:rsid w:val="001D7B10"/>
    <w:rsid w:val="001E0279"/>
    <w:rsid w:val="001E04EE"/>
    <w:rsid w:val="001E059A"/>
    <w:rsid w:val="001E0A22"/>
    <w:rsid w:val="001E0B17"/>
    <w:rsid w:val="001E0B40"/>
    <w:rsid w:val="001E0C22"/>
    <w:rsid w:val="001E0EB6"/>
    <w:rsid w:val="001E1463"/>
    <w:rsid w:val="001E1B82"/>
    <w:rsid w:val="001E207C"/>
    <w:rsid w:val="001E25F5"/>
    <w:rsid w:val="001E275B"/>
    <w:rsid w:val="001E2BD2"/>
    <w:rsid w:val="001E3445"/>
    <w:rsid w:val="001E3B69"/>
    <w:rsid w:val="001E3BC2"/>
    <w:rsid w:val="001E3CF5"/>
    <w:rsid w:val="001E3DE1"/>
    <w:rsid w:val="001E422B"/>
    <w:rsid w:val="001E475B"/>
    <w:rsid w:val="001E4F61"/>
    <w:rsid w:val="001E587E"/>
    <w:rsid w:val="001E5FCB"/>
    <w:rsid w:val="001E6246"/>
    <w:rsid w:val="001E62B0"/>
    <w:rsid w:val="001E635C"/>
    <w:rsid w:val="001E6486"/>
    <w:rsid w:val="001E64C9"/>
    <w:rsid w:val="001E6AEB"/>
    <w:rsid w:val="001E6B14"/>
    <w:rsid w:val="001E6EA6"/>
    <w:rsid w:val="001E7715"/>
    <w:rsid w:val="001E79F6"/>
    <w:rsid w:val="001F009C"/>
    <w:rsid w:val="001F011C"/>
    <w:rsid w:val="001F0544"/>
    <w:rsid w:val="001F0758"/>
    <w:rsid w:val="001F0CB5"/>
    <w:rsid w:val="001F0D14"/>
    <w:rsid w:val="001F0FA6"/>
    <w:rsid w:val="001F105C"/>
    <w:rsid w:val="001F179A"/>
    <w:rsid w:val="001F1A0C"/>
    <w:rsid w:val="001F1D39"/>
    <w:rsid w:val="001F1EFD"/>
    <w:rsid w:val="001F21E6"/>
    <w:rsid w:val="001F2C61"/>
    <w:rsid w:val="001F2C64"/>
    <w:rsid w:val="001F2E07"/>
    <w:rsid w:val="001F2EAD"/>
    <w:rsid w:val="001F2EB3"/>
    <w:rsid w:val="001F307B"/>
    <w:rsid w:val="001F334C"/>
    <w:rsid w:val="001F33B8"/>
    <w:rsid w:val="001F366A"/>
    <w:rsid w:val="001F36F9"/>
    <w:rsid w:val="001F37D6"/>
    <w:rsid w:val="001F3A54"/>
    <w:rsid w:val="001F3BDC"/>
    <w:rsid w:val="001F3BE7"/>
    <w:rsid w:val="001F40BF"/>
    <w:rsid w:val="001F42AC"/>
    <w:rsid w:val="001F4EAB"/>
    <w:rsid w:val="001F54AE"/>
    <w:rsid w:val="001F596D"/>
    <w:rsid w:val="001F6521"/>
    <w:rsid w:val="001F7439"/>
    <w:rsid w:val="001F77C5"/>
    <w:rsid w:val="001F7E31"/>
    <w:rsid w:val="0020007C"/>
    <w:rsid w:val="00200732"/>
    <w:rsid w:val="00200DBF"/>
    <w:rsid w:val="00201433"/>
    <w:rsid w:val="002019EF"/>
    <w:rsid w:val="002026F0"/>
    <w:rsid w:val="00202B06"/>
    <w:rsid w:val="00202E71"/>
    <w:rsid w:val="002038BE"/>
    <w:rsid w:val="00203B80"/>
    <w:rsid w:val="00203E79"/>
    <w:rsid w:val="00203F93"/>
    <w:rsid w:val="00203FD6"/>
    <w:rsid w:val="0020440D"/>
    <w:rsid w:val="00204603"/>
    <w:rsid w:val="00205115"/>
    <w:rsid w:val="00205488"/>
    <w:rsid w:val="002055F2"/>
    <w:rsid w:val="00205663"/>
    <w:rsid w:val="00205B16"/>
    <w:rsid w:val="00205B28"/>
    <w:rsid w:val="00205F91"/>
    <w:rsid w:val="00206221"/>
    <w:rsid w:val="002062DE"/>
    <w:rsid w:val="0020672D"/>
    <w:rsid w:val="00206A5F"/>
    <w:rsid w:val="00206BA4"/>
    <w:rsid w:val="00210219"/>
    <w:rsid w:val="00210625"/>
    <w:rsid w:val="0021078A"/>
    <w:rsid w:val="0021087E"/>
    <w:rsid w:val="00210ABB"/>
    <w:rsid w:val="002110E2"/>
    <w:rsid w:val="002113B3"/>
    <w:rsid w:val="0021176C"/>
    <w:rsid w:val="0021189F"/>
    <w:rsid w:val="00211FBD"/>
    <w:rsid w:val="002124E7"/>
    <w:rsid w:val="002126F8"/>
    <w:rsid w:val="00212C08"/>
    <w:rsid w:val="00212E2B"/>
    <w:rsid w:val="00212FE5"/>
    <w:rsid w:val="002135EB"/>
    <w:rsid w:val="00214035"/>
    <w:rsid w:val="0021406D"/>
    <w:rsid w:val="002140D9"/>
    <w:rsid w:val="00214165"/>
    <w:rsid w:val="002141BF"/>
    <w:rsid w:val="0021421A"/>
    <w:rsid w:val="00214551"/>
    <w:rsid w:val="00214997"/>
    <w:rsid w:val="00214B9F"/>
    <w:rsid w:val="00215289"/>
    <w:rsid w:val="00215370"/>
    <w:rsid w:val="00215400"/>
    <w:rsid w:val="00215AD2"/>
    <w:rsid w:val="00215E23"/>
    <w:rsid w:val="00215FB5"/>
    <w:rsid w:val="0021607B"/>
    <w:rsid w:val="002166D5"/>
    <w:rsid w:val="00216725"/>
    <w:rsid w:val="0021737A"/>
    <w:rsid w:val="00217862"/>
    <w:rsid w:val="00217893"/>
    <w:rsid w:val="002178E4"/>
    <w:rsid w:val="002206E1"/>
    <w:rsid w:val="00220912"/>
    <w:rsid w:val="00221437"/>
    <w:rsid w:val="002214C1"/>
    <w:rsid w:val="00221681"/>
    <w:rsid w:val="00221A64"/>
    <w:rsid w:val="00221D50"/>
    <w:rsid w:val="00221E21"/>
    <w:rsid w:val="0022218F"/>
    <w:rsid w:val="00222278"/>
    <w:rsid w:val="00222FDB"/>
    <w:rsid w:val="00223243"/>
    <w:rsid w:val="002234C2"/>
    <w:rsid w:val="002237D0"/>
    <w:rsid w:val="002238B3"/>
    <w:rsid w:val="0022391B"/>
    <w:rsid w:val="00223DD3"/>
    <w:rsid w:val="00224034"/>
    <w:rsid w:val="00224787"/>
    <w:rsid w:val="00225327"/>
    <w:rsid w:val="00225954"/>
    <w:rsid w:val="0022706D"/>
    <w:rsid w:val="00227566"/>
    <w:rsid w:val="002276BA"/>
    <w:rsid w:val="0022773A"/>
    <w:rsid w:val="00227AF8"/>
    <w:rsid w:val="00230F68"/>
    <w:rsid w:val="00231029"/>
    <w:rsid w:val="002312BC"/>
    <w:rsid w:val="00231378"/>
    <w:rsid w:val="002316F0"/>
    <w:rsid w:val="002317EF"/>
    <w:rsid w:val="0023219D"/>
    <w:rsid w:val="002323AF"/>
    <w:rsid w:val="00232B84"/>
    <w:rsid w:val="00232C0C"/>
    <w:rsid w:val="00232DB2"/>
    <w:rsid w:val="0023383D"/>
    <w:rsid w:val="00233B7B"/>
    <w:rsid w:val="00233D09"/>
    <w:rsid w:val="0023440D"/>
    <w:rsid w:val="0023458A"/>
    <w:rsid w:val="002349BE"/>
    <w:rsid w:val="00234BD2"/>
    <w:rsid w:val="00234BFE"/>
    <w:rsid w:val="00235054"/>
    <w:rsid w:val="0023521B"/>
    <w:rsid w:val="00235CB8"/>
    <w:rsid w:val="00236808"/>
    <w:rsid w:val="00236A41"/>
    <w:rsid w:val="00236C0A"/>
    <w:rsid w:val="00236D20"/>
    <w:rsid w:val="00237574"/>
    <w:rsid w:val="0024022A"/>
    <w:rsid w:val="00240567"/>
    <w:rsid w:val="0024090A"/>
    <w:rsid w:val="00240BF6"/>
    <w:rsid w:val="00241453"/>
    <w:rsid w:val="00241BB3"/>
    <w:rsid w:val="00241E5C"/>
    <w:rsid w:val="00241F3E"/>
    <w:rsid w:val="00242218"/>
    <w:rsid w:val="00243159"/>
    <w:rsid w:val="002439C2"/>
    <w:rsid w:val="002440B6"/>
    <w:rsid w:val="00244119"/>
    <w:rsid w:val="002441E8"/>
    <w:rsid w:val="0024425D"/>
    <w:rsid w:val="00244C81"/>
    <w:rsid w:val="00245284"/>
    <w:rsid w:val="00245C26"/>
    <w:rsid w:val="00245FCD"/>
    <w:rsid w:val="002466EF"/>
    <w:rsid w:val="002474FB"/>
    <w:rsid w:val="00247A5F"/>
    <w:rsid w:val="00247C09"/>
    <w:rsid w:val="00247DEC"/>
    <w:rsid w:val="00250236"/>
    <w:rsid w:val="002508C0"/>
    <w:rsid w:val="002508D9"/>
    <w:rsid w:val="00250DB7"/>
    <w:rsid w:val="00250DD0"/>
    <w:rsid w:val="00250E06"/>
    <w:rsid w:val="00250E3D"/>
    <w:rsid w:val="0025102A"/>
    <w:rsid w:val="002510A3"/>
    <w:rsid w:val="002510E7"/>
    <w:rsid w:val="002511FB"/>
    <w:rsid w:val="00251509"/>
    <w:rsid w:val="002518FF"/>
    <w:rsid w:val="00251A37"/>
    <w:rsid w:val="00251F8E"/>
    <w:rsid w:val="00252312"/>
    <w:rsid w:val="00252409"/>
    <w:rsid w:val="0025254C"/>
    <w:rsid w:val="00252745"/>
    <w:rsid w:val="00252C9E"/>
    <w:rsid w:val="0025355E"/>
    <w:rsid w:val="0025360B"/>
    <w:rsid w:val="00253875"/>
    <w:rsid w:val="00253E92"/>
    <w:rsid w:val="0025402F"/>
    <w:rsid w:val="002543B1"/>
    <w:rsid w:val="00254563"/>
    <w:rsid w:val="00254BC8"/>
    <w:rsid w:val="00255173"/>
    <w:rsid w:val="0025555F"/>
    <w:rsid w:val="00255F78"/>
    <w:rsid w:val="002565E0"/>
    <w:rsid w:val="002565E4"/>
    <w:rsid w:val="00256635"/>
    <w:rsid w:val="00256E0E"/>
    <w:rsid w:val="002576D4"/>
    <w:rsid w:val="00257BD2"/>
    <w:rsid w:val="00257CF1"/>
    <w:rsid w:val="00257D97"/>
    <w:rsid w:val="00260012"/>
    <w:rsid w:val="00260303"/>
    <w:rsid w:val="00260630"/>
    <w:rsid w:val="00260683"/>
    <w:rsid w:val="00260799"/>
    <w:rsid w:val="00260802"/>
    <w:rsid w:val="00260957"/>
    <w:rsid w:val="00260B56"/>
    <w:rsid w:val="00260BF3"/>
    <w:rsid w:val="00260CE5"/>
    <w:rsid w:val="0026103D"/>
    <w:rsid w:val="0026117C"/>
    <w:rsid w:val="00261458"/>
    <w:rsid w:val="0026185A"/>
    <w:rsid w:val="00261AD9"/>
    <w:rsid w:val="00262578"/>
    <w:rsid w:val="00262794"/>
    <w:rsid w:val="00262BFE"/>
    <w:rsid w:val="00262CA3"/>
    <w:rsid w:val="00262CE5"/>
    <w:rsid w:val="002632C4"/>
    <w:rsid w:val="0026334B"/>
    <w:rsid w:val="002636AC"/>
    <w:rsid w:val="00263ADA"/>
    <w:rsid w:val="00263CFF"/>
    <w:rsid w:val="0026424C"/>
    <w:rsid w:val="00264317"/>
    <w:rsid w:val="00265189"/>
    <w:rsid w:val="002659AD"/>
    <w:rsid w:val="00265DA7"/>
    <w:rsid w:val="00265EA2"/>
    <w:rsid w:val="002664FA"/>
    <w:rsid w:val="0026751A"/>
    <w:rsid w:val="002675F4"/>
    <w:rsid w:val="00267CAF"/>
    <w:rsid w:val="00267CED"/>
    <w:rsid w:val="00270168"/>
    <w:rsid w:val="0027021B"/>
    <w:rsid w:val="00270929"/>
    <w:rsid w:val="00270A3F"/>
    <w:rsid w:val="00270BD5"/>
    <w:rsid w:val="00270F71"/>
    <w:rsid w:val="002712BA"/>
    <w:rsid w:val="002717FB"/>
    <w:rsid w:val="0027223F"/>
    <w:rsid w:val="0027235A"/>
    <w:rsid w:val="00272514"/>
    <w:rsid w:val="00273829"/>
    <w:rsid w:val="00273B91"/>
    <w:rsid w:val="00273C7F"/>
    <w:rsid w:val="00273D2F"/>
    <w:rsid w:val="00273F8F"/>
    <w:rsid w:val="0027437B"/>
    <w:rsid w:val="002749F4"/>
    <w:rsid w:val="00274BAA"/>
    <w:rsid w:val="00274DDE"/>
    <w:rsid w:val="0027506A"/>
    <w:rsid w:val="002753F9"/>
    <w:rsid w:val="0027541A"/>
    <w:rsid w:val="00275532"/>
    <w:rsid w:val="00275A45"/>
    <w:rsid w:val="00276181"/>
    <w:rsid w:val="0027653C"/>
    <w:rsid w:val="00276821"/>
    <w:rsid w:val="00276BD5"/>
    <w:rsid w:val="00276C60"/>
    <w:rsid w:val="0027711B"/>
    <w:rsid w:val="00277226"/>
    <w:rsid w:val="00277431"/>
    <w:rsid w:val="0027743D"/>
    <w:rsid w:val="00277F06"/>
    <w:rsid w:val="00280001"/>
    <w:rsid w:val="00280382"/>
    <w:rsid w:val="00281622"/>
    <w:rsid w:val="00281837"/>
    <w:rsid w:val="00281D6F"/>
    <w:rsid w:val="00281DFE"/>
    <w:rsid w:val="00281F4F"/>
    <w:rsid w:val="00282218"/>
    <w:rsid w:val="0028237C"/>
    <w:rsid w:val="0028248A"/>
    <w:rsid w:val="00282E6E"/>
    <w:rsid w:val="0028360C"/>
    <w:rsid w:val="002836A1"/>
    <w:rsid w:val="0028406A"/>
    <w:rsid w:val="00284955"/>
    <w:rsid w:val="002849BF"/>
    <w:rsid w:val="00284B4E"/>
    <w:rsid w:val="00284C18"/>
    <w:rsid w:val="002850D6"/>
    <w:rsid w:val="0028514D"/>
    <w:rsid w:val="0028529C"/>
    <w:rsid w:val="0028647B"/>
    <w:rsid w:val="002865A7"/>
    <w:rsid w:val="00286863"/>
    <w:rsid w:val="0028696F"/>
    <w:rsid w:val="00286A84"/>
    <w:rsid w:val="00286C74"/>
    <w:rsid w:val="00286E0A"/>
    <w:rsid w:val="00287071"/>
    <w:rsid w:val="00287112"/>
    <w:rsid w:val="00287940"/>
    <w:rsid w:val="00290EFC"/>
    <w:rsid w:val="00290F4A"/>
    <w:rsid w:val="00290FBA"/>
    <w:rsid w:val="002912A4"/>
    <w:rsid w:val="002917AD"/>
    <w:rsid w:val="00291D59"/>
    <w:rsid w:val="00292076"/>
    <w:rsid w:val="00292E93"/>
    <w:rsid w:val="00293241"/>
    <w:rsid w:val="00293664"/>
    <w:rsid w:val="002947BF"/>
    <w:rsid w:val="00294A31"/>
    <w:rsid w:val="00294D78"/>
    <w:rsid w:val="002956EC"/>
    <w:rsid w:val="00295DBA"/>
    <w:rsid w:val="00295E4C"/>
    <w:rsid w:val="00296037"/>
    <w:rsid w:val="002963FF"/>
    <w:rsid w:val="00296F69"/>
    <w:rsid w:val="002970CA"/>
    <w:rsid w:val="00297188"/>
    <w:rsid w:val="002973D2"/>
    <w:rsid w:val="00297CB0"/>
    <w:rsid w:val="00297FDE"/>
    <w:rsid w:val="002A0194"/>
    <w:rsid w:val="002A0410"/>
    <w:rsid w:val="002A0411"/>
    <w:rsid w:val="002A0CD4"/>
    <w:rsid w:val="002A0E71"/>
    <w:rsid w:val="002A12CC"/>
    <w:rsid w:val="002A1405"/>
    <w:rsid w:val="002A1506"/>
    <w:rsid w:val="002A18C9"/>
    <w:rsid w:val="002A1BEA"/>
    <w:rsid w:val="002A24FE"/>
    <w:rsid w:val="002A2BCC"/>
    <w:rsid w:val="002A303B"/>
    <w:rsid w:val="002A3C39"/>
    <w:rsid w:val="002A40CD"/>
    <w:rsid w:val="002A4363"/>
    <w:rsid w:val="002A45B1"/>
    <w:rsid w:val="002A4793"/>
    <w:rsid w:val="002A498F"/>
    <w:rsid w:val="002A507F"/>
    <w:rsid w:val="002A5117"/>
    <w:rsid w:val="002A531E"/>
    <w:rsid w:val="002A579F"/>
    <w:rsid w:val="002A5CB6"/>
    <w:rsid w:val="002A5CC4"/>
    <w:rsid w:val="002A671C"/>
    <w:rsid w:val="002A6C94"/>
    <w:rsid w:val="002A6CD8"/>
    <w:rsid w:val="002A6EA1"/>
    <w:rsid w:val="002A7614"/>
    <w:rsid w:val="002A7682"/>
    <w:rsid w:val="002A771F"/>
    <w:rsid w:val="002B02A2"/>
    <w:rsid w:val="002B03C6"/>
    <w:rsid w:val="002B04FF"/>
    <w:rsid w:val="002B053A"/>
    <w:rsid w:val="002B06D2"/>
    <w:rsid w:val="002B0F51"/>
    <w:rsid w:val="002B0FBA"/>
    <w:rsid w:val="002B10C9"/>
    <w:rsid w:val="002B11FC"/>
    <w:rsid w:val="002B12F0"/>
    <w:rsid w:val="002B13B6"/>
    <w:rsid w:val="002B1A54"/>
    <w:rsid w:val="002B1B5C"/>
    <w:rsid w:val="002B21A8"/>
    <w:rsid w:val="002B2C06"/>
    <w:rsid w:val="002B2FD8"/>
    <w:rsid w:val="002B3372"/>
    <w:rsid w:val="002B3FFC"/>
    <w:rsid w:val="002B4029"/>
    <w:rsid w:val="002B41F9"/>
    <w:rsid w:val="002B45EA"/>
    <w:rsid w:val="002B4B33"/>
    <w:rsid w:val="002B4F12"/>
    <w:rsid w:val="002B51F9"/>
    <w:rsid w:val="002B521C"/>
    <w:rsid w:val="002B5828"/>
    <w:rsid w:val="002B5F5C"/>
    <w:rsid w:val="002B6849"/>
    <w:rsid w:val="002B6DBB"/>
    <w:rsid w:val="002B6F60"/>
    <w:rsid w:val="002B7263"/>
    <w:rsid w:val="002B7920"/>
    <w:rsid w:val="002B7C9C"/>
    <w:rsid w:val="002B7D12"/>
    <w:rsid w:val="002B7DB4"/>
    <w:rsid w:val="002C0369"/>
    <w:rsid w:val="002C066E"/>
    <w:rsid w:val="002C07B0"/>
    <w:rsid w:val="002C0CE6"/>
    <w:rsid w:val="002C1085"/>
    <w:rsid w:val="002C14AD"/>
    <w:rsid w:val="002C15DD"/>
    <w:rsid w:val="002C1AA8"/>
    <w:rsid w:val="002C1BED"/>
    <w:rsid w:val="002C1DFB"/>
    <w:rsid w:val="002C21BB"/>
    <w:rsid w:val="002C2F47"/>
    <w:rsid w:val="002C3162"/>
    <w:rsid w:val="002C3216"/>
    <w:rsid w:val="002C3301"/>
    <w:rsid w:val="002C369D"/>
    <w:rsid w:val="002C3828"/>
    <w:rsid w:val="002C3921"/>
    <w:rsid w:val="002C3BC1"/>
    <w:rsid w:val="002C3E48"/>
    <w:rsid w:val="002C3FD8"/>
    <w:rsid w:val="002C41D3"/>
    <w:rsid w:val="002C4B6B"/>
    <w:rsid w:val="002C5077"/>
    <w:rsid w:val="002C543C"/>
    <w:rsid w:val="002C57EB"/>
    <w:rsid w:val="002C5C94"/>
    <w:rsid w:val="002C5D36"/>
    <w:rsid w:val="002C693B"/>
    <w:rsid w:val="002C7143"/>
    <w:rsid w:val="002C777B"/>
    <w:rsid w:val="002C7AC4"/>
    <w:rsid w:val="002C7E1B"/>
    <w:rsid w:val="002D02EF"/>
    <w:rsid w:val="002D03D3"/>
    <w:rsid w:val="002D03E7"/>
    <w:rsid w:val="002D14F9"/>
    <w:rsid w:val="002D1A89"/>
    <w:rsid w:val="002D23D6"/>
    <w:rsid w:val="002D284B"/>
    <w:rsid w:val="002D2A18"/>
    <w:rsid w:val="002D2A8A"/>
    <w:rsid w:val="002D2C00"/>
    <w:rsid w:val="002D2EA3"/>
    <w:rsid w:val="002D30D0"/>
    <w:rsid w:val="002D331C"/>
    <w:rsid w:val="002D34E5"/>
    <w:rsid w:val="002D37D9"/>
    <w:rsid w:val="002D39EF"/>
    <w:rsid w:val="002D3A91"/>
    <w:rsid w:val="002D3FD2"/>
    <w:rsid w:val="002D424B"/>
    <w:rsid w:val="002D42E3"/>
    <w:rsid w:val="002D46F9"/>
    <w:rsid w:val="002D479B"/>
    <w:rsid w:val="002D47CC"/>
    <w:rsid w:val="002D4E24"/>
    <w:rsid w:val="002D51FB"/>
    <w:rsid w:val="002D54C2"/>
    <w:rsid w:val="002D5D63"/>
    <w:rsid w:val="002D5F24"/>
    <w:rsid w:val="002D60F4"/>
    <w:rsid w:val="002D6202"/>
    <w:rsid w:val="002D65A4"/>
    <w:rsid w:val="002D7228"/>
    <w:rsid w:val="002D724B"/>
    <w:rsid w:val="002D731D"/>
    <w:rsid w:val="002D7756"/>
    <w:rsid w:val="002D780B"/>
    <w:rsid w:val="002D7B34"/>
    <w:rsid w:val="002D7BF6"/>
    <w:rsid w:val="002D7D49"/>
    <w:rsid w:val="002D7DDE"/>
    <w:rsid w:val="002D7F14"/>
    <w:rsid w:val="002E029B"/>
    <w:rsid w:val="002E0437"/>
    <w:rsid w:val="002E055C"/>
    <w:rsid w:val="002E09E4"/>
    <w:rsid w:val="002E10A9"/>
    <w:rsid w:val="002E1413"/>
    <w:rsid w:val="002E1618"/>
    <w:rsid w:val="002E181E"/>
    <w:rsid w:val="002E1B25"/>
    <w:rsid w:val="002E1B85"/>
    <w:rsid w:val="002E1BA3"/>
    <w:rsid w:val="002E1C50"/>
    <w:rsid w:val="002E2319"/>
    <w:rsid w:val="002E23B9"/>
    <w:rsid w:val="002E24BB"/>
    <w:rsid w:val="002E2AD9"/>
    <w:rsid w:val="002E2B44"/>
    <w:rsid w:val="002E2BE0"/>
    <w:rsid w:val="002E2D39"/>
    <w:rsid w:val="002E3333"/>
    <w:rsid w:val="002E35E0"/>
    <w:rsid w:val="002E44CD"/>
    <w:rsid w:val="002E4CBE"/>
    <w:rsid w:val="002E4DB5"/>
    <w:rsid w:val="002E5604"/>
    <w:rsid w:val="002E56D3"/>
    <w:rsid w:val="002E579E"/>
    <w:rsid w:val="002E58BF"/>
    <w:rsid w:val="002E66BB"/>
    <w:rsid w:val="002E6B5F"/>
    <w:rsid w:val="002E6D74"/>
    <w:rsid w:val="002E6E05"/>
    <w:rsid w:val="002E6FDA"/>
    <w:rsid w:val="002E7187"/>
    <w:rsid w:val="002E77B8"/>
    <w:rsid w:val="002F018C"/>
    <w:rsid w:val="002F0640"/>
    <w:rsid w:val="002F06D7"/>
    <w:rsid w:val="002F083A"/>
    <w:rsid w:val="002F0F88"/>
    <w:rsid w:val="002F127C"/>
    <w:rsid w:val="002F12A5"/>
    <w:rsid w:val="002F1431"/>
    <w:rsid w:val="002F1946"/>
    <w:rsid w:val="002F1CDD"/>
    <w:rsid w:val="002F2636"/>
    <w:rsid w:val="002F267E"/>
    <w:rsid w:val="002F2B11"/>
    <w:rsid w:val="002F2C13"/>
    <w:rsid w:val="002F2CF5"/>
    <w:rsid w:val="002F2F2E"/>
    <w:rsid w:val="002F352A"/>
    <w:rsid w:val="002F36D0"/>
    <w:rsid w:val="002F36E7"/>
    <w:rsid w:val="002F37C2"/>
    <w:rsid w:val="002F45C8"/>
    <w:rsid w:val="002F4632"/>
    <w:rsid w:val="002F48CB"/>
    <w:rsid w:val="002F4A04"/>
    <w:rsid w:val="002F4D44"/>
    <w:rsid w:val="002F4E42"/>
    <w:rsid w:val="002F505A"/>
    <w:rsid w:val="002F57FF"/>
    <w:rsid w:val="002F5AE4"/>
    <w:rsid w:val="002F5C67"/>
    <w:rsid w:val="002F5FA6"/>
    <w:rsid w:val="002F68A8"/>
    <w:rsid w:val="002F6BDC"/>
    <w:rsid w:val="002F737F"/>
    <w:rsid w:val="002F742D"/>
    <w:rsid w:val="002F7587"/>
    <w:rsid w:val="002F75CC"/>
    <w:rsid w:val="002F7E4D"/>
    <w:rsid w:val="002F7ED6"/>
    <w:rsid w:val="00300266"/>
    <w:rsid w:val="00300F02"/>
    <w:rsid w:val="003012EC"/>
    <w:rsid w:val="003017CE"/>
    <w:rsid w:val="00301C1C"/>
    <w:rsid w:val="00301D46"/>
    <w:rsid w:val="00301FA5"/>
    <w:rsid w:val="00302704"/>
    <w:rsid w:val="0030271D"/>
    <w:rsid w:val="003027DF"/>
    <w:rsid w:val="0030294D"/>
    <w:rsid w:val="00303A86"/>
    <w:rsid w:val="00303BA7"/>
    <w:rsid w:val="00303DFB"/>
    <w:rsid w:val="00304311"/>
    <w:rsid w:val="003049FD"/>
    <w:rsid w:val="00304AF2"/>
    <w:rsid w:val="00304B88"/>
    <w:rsid w:val="00305364"/>
    <w:rsid w:val="003058CA"/>
    <w:rsid w:val="00305AC9"/>
    <w:rsid w:val="00305F2D"/>
    <w:rsid w:val="0030618D"/>
    <w:rsid w:val="003061D7"/>
    <w:rsid w:val="00306688"/>
    <w:rsid w:val="003067AA"/>
    <w:rsid w:val="00306D4F"/>
    <w:rsid w:val="0030730A"/>
    <w:rsid w:val="0030762E"/>
    <w:rsid w:val="0031001B"/>
    <w:rsid w:val="003101FD"/>
    <w:rsid w:val="0031043D"/>
    <w:rsid w:val="00310992"/>
    <w:rsid w:val="00310BF3"/>
    <w:rsid w:val="00310C20"/>
    <w:rsid w:val="003113CA"/>
    <w:rsid w:val="00311460"/>
    <w:rsid w:val="00311546"/>
    <w:rsid w:val="003115D6"/>
    <w:rsid w:val="003115F4"/>
    <w:rsid w:val="0031168B"/>
    <w:rsid w:val="00311CB5"/>
    <w:rsid w:val="003125EE"/>
    <w:rsid w:val="00312636"/>
    <w:rsid w:val="00312661"/>
    <w:rsid w:val="00312A58"/>
    <w:rsid w:val="00312DB5"/>
    <w:rsid w:val="003134BB"/>
    <w:rsid w:val="0031377A"/>
    <w:rsid w:val="003138A5"/>
    <w:rsid w:val="00313C74"/>
    <w:rsid w:val="00314227"/>
    <w:rsid w:val="0031487D"/>
    <w:rsid w:val="003148FC"/>
    <w:rsid w:val="00314CD6"/>
    <w:rsid w:val="00314D15"/>
    <w:rsid w:val="00314DEC"/>
    <w:rsid w:val="0031596F"/>
    <w:rsid w:val="00315DA2"/>
    <w:rsid w:val="00315F36"/>
    <w:rsid w:val="003160F3"/>
    <w:rsid w:val="0031692F"/>
    <w:rsid w:val="00316960"/>
    <w:rsid w:val="00316AAD"/>
    <w:rsid w:val="00316F78"/>
    <w:rsid w:val="0031727E"/>
    <w:rsid w:val="00317355"/>
    <w:rsid w:val="00317CD0"/>
    <w:rsid w:val="00317E32"/>
    <w:rsid w:val="003200C7"/>
    <w:rsid w:val="00320623"/>
    <w:rsid w:val="0032071C"/>
    <w:rsid w:val="00320A3D"/>
    <w:rsid w:val="00320ADE"/>
    <w:rsid w:val="00320BFB"/>
    <w:rsid w:val="003210B5"/>
    <w:rsid w:val="00321475"/>
    <w:rsid w:val="003219C0"/>
    <w:rsid w:val="003219E0"/>
    <w:rsid w:val="00321C7F"/>
    <w:rsid w:val="00322525"/>
    <w:rsid w:val="00322592"/>
    <w:rsid w:val="0032269A"/>
    <w:rsid w:val="0032281A"/>
    <w:rsid w:val="00322B3D"/>
    <w:rsid w:val="00322D25"/>
    <w:rsid w:val="00322DB3"/>
    <w:rsid w:val="00322EF9"/>
    <w:rsid w:val="0032314C"/>
    <w:rsid w:val="0032350A"/>
    <w:rsid w:val="003235F3"/>
    <w:rsid w:val="00323924"/>
    <w:rsid w:val="003239FD"/>
    <w:rsid w:val="00323A18"/>
    <w:rsid w:val="00324295"/>
    <w:rsid w:val="00324512"/>
    <w:rsid w:val="00324568"/>
    <w:rsid w:val="00324BB3"/>
    <w:rsid w:val="003254D0"/>
    <w:rsid w:val="0032574F"/>
    <w:rsid w:val="00325900"/>
    <w:rsid w:val="00325DAB"/>
    <w:rsid w:val="003260CB"/>
    <w:rsid w:val="0032610D"/>
    <w:rsid w:val="003264EB"/>
    <w:rsid w:val="0032680B"/>
    <w:rsid w:val="00326A6B"/>
    <w:rsid w:val="0032706D"/>
    <w:rsid w:val="0032707F"/>
    <w:rsid w:val="003270CB"/>
    <w:rsid w:val="003275E1"/>
    <w:rsid w:val="003278F8"/>
    <w:rsid w:val="00327B79"/>
    <w:rsid w:val="00330194"/>
    <w:rsid w:val="0033029C"/>
    <w:rsid w:val="003307EF"/>
    <w:rsid w:val="00330808"/>
    <w:rsid w:val="00330D4B"/>
    <w:rsid w:val="003313CF"/>
    <w:rsid w:val="00331B90"/>
    <w:rsid w:val="00331CA1"/>
    <w:rsid w:val="00331D47"/>
    <w:rsid w:val="00332375"/>
    <w:rsid w:val="00332A32"/>
    <w:rsid w:val="00332D84"/>
    <w:rsid w:val="00332DF7"/>
    <w:rsid w:val="00332FC9"/>
    <w:rsid w:val="003333A4"/>
    <w:rsid w:val="00333594"/>
    <w:rsid w:val="003340C3"/>
    <w:rsid w:val="00334BCF"/>
    <w:rsid w:val="00334CF0"/>
    <w:rsid w:val="00335449"/>
    <w:rsid w:val="003356A5"/>
    <w:rsid w:val="00335B3B"/>
    <w:rsid w:val="00336D0A"/>
    <w:rsid w:val="00336FCC"/>
    <w:rsid w:val="003406AE"/>
    <w:rsid w:val="00340C67"/>
    <w:rsid w:val="00340CF7"/>
    <w:rsid w:val="00341165"/>
    <w:rsid w:val="00341167"/>
    <w:rsid w:val="00341A45"/>
    <w:rsid w:val="00341F66"/>
    <w:rsid w:val="0034206B"/>
    <w:rsid w:val="003422E8"/>
    <w:rsid w:val="003427DC"/>
    <w:rsid w:val="0034282A"/>
    <w:rsid w:val="00342A87"/>
    <w:rsid w:val="00343A39"/>
    <w:rsid w:val="00343D0B"/>
    <w:rsid w:val="00343DE8"/>
    <w:rsid w:val="00343E6C"/>
    <w:rsid w:val="00343FEF"/>
    <w:rsid w:val="00344028"/>
    <w:rsid w:val="00344416"/>
    <w:rsid w:val="003444CE"/>
    <w:rsid w:val="00344CA5"/>
    <w:rsid w:val="00344CFD"/>
    <w:rsid w:val="003454CB"/>
    <w:rsid w:val="00345C97"/>
    <w:rsid w:val="0034614B"/>
    <w:rsid w:val="003466A1"/>
    <w:rsid w:val="00346A12"/>
    <w:rsid w:val="00346BE2"/>
    <w:rsid w:val="00346CC1"/>
    <w:rsid w:val="00346F30"/>
    <w:rsid w:val="003472ED"/>
    <w:rsid w:val="00347880"/>
    <w:rsid w:val="00347BF6"/>
    <w:rsid w:val="00347C9D"/>
    <w:rsid w:val="00350028"/>
    <w:rsid w:val="0035018A"/>
    <w:rsid w:val="003503E6"/>
    <w:rsid w:val="0035074B"/>
    <w:rsid w:val="003509C4"/>
    <w:rsid w:val="00350D6A"/>
    <w:rsid w:val="003513B4"/>
    <w:rsid w:val="00351EBA"/>
    <w:rsid w:val="00351EBE"/>
    <w:rsid w:val="003523F0"/>
    <w:rsid w:val="00352B37"/>
    <w:rsid w:val="00352C80"/>
    <w:rsid w:val="003535A4"/>
    <w:rsid w:val="0035374D"/>
    <w:rsid w:val="003539B6"/>
    <w:rsid w:val="00353B6B"/>
    <w:rsid w:val="00353C98"/>
    <w:rsid w:val="00353E1B"/>
    <w:rsid w:val="00353F87"/>
    <w:rsid w:val="00354393"/>
    <w:rsid w:val="0035480D"/>
    <w:rsid w:val="00354D33"/>
    <w:rsid w:val="00355022"/>
    <w:rsid w:val="003554C3"/>
    <w:rsid w:val="0035557E"/>
    <w:rsid w:val="003557FF"/>
    <w:rsid w:val="00355D11"/>
    <w:rsid w:val="0035612C"/>
    <w:rsid w:val="00356187"/>
    <w:rsid w:val="00356320"/>
    <w:rsid w:val="0035697C"/>
    <w:rsid w:val="0035705B"/>
    <w:rsid w:val="00357432"/>
    <w:rsid w:val="00357831"/>
    <w:rsid w:val="00357959"/>
    <w:rsid w:val="00357971"/>
    <w:rsid w:val="00357D61"/>
    <w:rsid w:val="00360514"/>
    <w:rsid w:val="00360B82"/>
    <w:rsid w:val="00360E26"/>
    <w:rsid w:val="0036155B"/>
    <w:rsid w:val="00361C78"/>
    <w:rsid w:val="00361DA2"/>
    <w:rsid w:val="00361EB0"/>
    <w:rsid w:val="003623C6"/>
    <w:rsid w:val="0036255E"/>
    <w:rsid w:val="00362942"/>
    <w:rsid w:val="0036296C"/>
    <w:rsid w:val="00362C2D"/>
    <w:rsid w:val="00362F07"/>
    <w:rsid w:val="00363338"/>
    <w:rsid w:val="00363C20"/>
    <w:rsid w:val="00363C81"/>
    <w:rsid w:val="0036451C"/>
    <w:rsid w:val="003645EF"/>
    <w:rsid w:val="00364807"/>
    <w:rsid w:val="00364A18"/>
    <w:rsid w:val="0036520D"/>
    <w:rsid w:val="00365A92"/>
    <w:rsid w:val="00366767"/>
    <w:rsid w:val="003670DF"/>
    <w:rsid w:val="0036735F"/>
    <w:rsid w:val="0036757C"/>
    <w:rsid w:val="003678B0"/>
    <w:rsid w:val="00367A1A"/>
    <w:rsid w:val="00367A3A"/>
    <w:rsid w:val="00367A48"/>
    <w:rsid w:val="00367D33"/>
    <w:rsid w:val="00367D9B"/>
    <w:rsid w:val="003702BF"/>
    <w:rsid w:val="00370C1E"/>
    <w:rsid w:val="00371340"/>
    <w:rsid w:val="003714DD"/>
    <w:rsid w:val="00371B12"/>
    <w:rsid w:val="00371BE1"/>
    <w:rsid w:val="00371C18"/>
    <w:rsid w:val="00372304"/>
    <w:rsid w:val="0037252B"/>
    <w:rsid w:val="003725D0"/>
    <w:rsid w:val="00372E71"/>
    <w:rsid w:val="00373674"/>
    <w:rsid w:val="003742EE"/>
    <w:rsid w:val="00374443"/>
    <w:rsid w:val="00374888"/>
    <w:rsid w:val="003748F1"/>
    <w:rsid w:val="00374EDC"/>
    <w:rsid w:val="00375025"/>
    <w:rsid w:val="003752D8"/>
    <w:rsid w:val="00375765"/>
    <w:rsid w:val="0037585C"/>
    <w:rsid w:val="00375C9D"/>
    <w:rsid w:val="00376120"/>
    <w:rsid w:val="0037639A"/>
    <w:rsid w:val="0037659E"/>
    <w:rsid w:val="00376822"/>
    <w:rsid w:val="00377344"/>
    <w:rsid w:val="003777BD"/>
    <w:rsid w:val="00377839"/>
    <w:rsid w:val="00377998"/>
    <w:rsid w:val="00377CC8"/>
    <w:rsid w:val="00377DFE"/>
    <w:rsid w:val="00377FDC"/>
    <w:rsid w:val="00380ED5"/>
    <w:rsid w:val="00381182"/>
    <w:rsid w:val="003812FC"/>
    <w:rsid w:val="003814AD"/>
    <w:rsid w:val="0038209D"/>
    <w:rsid w:val="003826E7"/>
    <w:rsid w:val="003827B1"/>
    <w:rsid w:val="00382A47"/>
    <w:rsid w:val="00382EF3"/>
    <w:rsid w:val="00382F80"/>
    <w:rsid w:val="003831AA"/>
    <w:rsid w:val="00383248"/>
    <w:rsid w:val="003836C3"/>
    <w:rsid w:val="00383752"/>
    <w:rsid w:val="00383808"/>
    <w:rsid w:val="003844F8"/>
    <w:rsid w:val="00384547"/>
    <w:rsid w:val="00384875"/>
    <w:rsid w:val="00384956"/>
    <w:rsid w:val="00384BC8"/>
    <w:rsid w:val="00384CB8"/>
    <w:rsid w:val="00384CEC"/>
    <w:rsid w:val="00384E33"/>
    <w:rsid w:val="00384EDE"/>
    <w:rsid w:val="003854CF"/>
    <w:rsid w:val="0038574C"/>
    <w:rsid w:val="00385EE0"/>
    <w:rsid w:val="0038620B"/>
    <w:rsid w:val="00386410"/>
    <w:rsid w:val="00386AD4"/>
    <w:rsid w:val="00386D45"/>
    <w:rsid w:val="00386EA0"/>
    <w:rsid w:val="00386FB6"/>
    <w:rsid w:val="0038710B"/>
    <w:rsid w:val="003876D7"/>
    <w:rsid w:val="003877A2"/>
    <w:rsid w:val="00387C77"/>
    <w:rsid w:val="00387CC6"/>
    <w:rsid w:val="00387EDA"/>
    <w:rsid w:val="00390201"/>
    <w:rsid w:val="0039040B"/>
    <w:rsid w:val="00390628"/>
    <w:rsid w:val="00390DD6"/>
    <w:rsid w:val="003916D2"/>
    <w:rsid w:val="003924A3"/>
    <w:rsid w:val="003926AF"/>
    <w:rsid w:val="00392871"/>
    <w:rsid w:val="00392BD0"/>
    <w:rsid w:val="00392DD8"/>
    <w:rsid w:val="003934D2"/>
    <w:rsid w:val="00393B76"/>
    <w:rsid w:val="00393EB6"/>
    <w:rsid w:val="0039406F"/>
    <w:rsid w:val="00394083"/>
    <w:rsid w:val="00394B96"/>
    <w:rsid w:val="00394BFA"/>
    <w:rsid w:val="00394D50"/>
    <w:rsid w:val="00394EE3"/>
    <w:rsid w:val="00395600"/>
    <w:rsid w:val="00395912"/>
    <w:rsid w:val="00395E67"/>
    <w:rsid w:val="00395E90"/>
    <w:rsid w:val="00396054"/>
    <w:rsid w:val="003965C7"/>
    <w:rsid w:val="00396739"/>
    <w:rsid w:val="0039680A"/>
    <w:rsid w:val="0039702E"/>
    <w:rsid w:val="00397412"/>
    <w:rsid w:val="003978B1"/>
    <w:rsid w:val="00397A4A"/>
    <w:rsid w:val="00397C0E"/>
    <w:rsid w:val="003A0EA8"/>
    <w:rsid w:val="003A155C"/>
    <w:rsid w:val="003A174D"/>
    <w:rsid w:val="003A2088"/>
    <w:rsid w:val="003A21D6"/>
    <w:rsid w:val="003A24FA"/>
    <w:rsid w:val="003A27CD"/>
    <w:rsid w:val="003A2BA0"/>
    <w:rsid w:val="003A3012"/>
    <w:rsid w:val="003A3044"/>
    <w:rsid w:val="003A3252"/>
    <w:rsid w:val="003A36A3"/>
    <w:rsid w:val="003A3AF6"/>
    <w:rsid w:val="003A41B9"/>
    <w:rsid w:val="003A42A9"/>
    <w:rsid w:val="003A441C"/>
    <w:rsid w:val="003A4730"/>
    <w:rsid w:val="003A4990"/>
    <w:rsid w:val="003A4AC0"/>
    <w:rsid w:val="003A4C15"/>
    <w:rsid w:val="003A4C90"/>
    <w:rsid w:val="003A4E18"/>
    <w:rsid w:val="003A512B"/>
    <w:rsid w:val="003A51D7"/>
    <w:rsid w:val="003A5FE4"/>
    <w:rsid w:val="003A61C6"/>
    <w:rsid w:val="003A6B35"/>
    <w:rsid w:val="003A6F47"/>
    <w:rsid w:val="003A740B"/>
    <w:rsid w:val="003A7FEF"/>
    <w:rsid w:val="003B0201"/>
    <w:rsid w:val="003B03DF"/>
    <w:rsid w:val="003B0691"/>
    <w:rsid w:val="003B0A0D"/>
    <w:rsid w:val="003B0AF1"/>
    <w:rsid w:val="003B0F95"/>
    <w:rsid w:val="003B10B4"/>
    <w:rsid w:val="003B11B0"/>
    <w:rsid w:val="003B11E4"/>
    <w:rsid w:val="003B127D"/>
    <w:rsid w:val="003B14B5"/>
    <w:rsid w:val="003B17E7"/>
    <w:rsid w:val="003B183D"/>
    <w:rsid w:val="003B1927"/>
    <w:rsid w:val="003B2232"/>
    <w:rsid w:val="003B2C05"/>
    <w:rsid w:val="003B2D42"/>
    <w:rsid w:val="003B318C"/>
    <w:rsid w:val="003B3360"/>
    <w:rsid w:val="003B3383"/>
    <w:rsid w:val="003B351C"/>
    <w:rsid w:val="003B3A4B"/>
    <w:rsid w:val="003B3CD3"/>
    <w:rsid w:val="003B3E18"/>
    <w:rsid w:val="003B3F1C"/>
    <w:rsid w:val="003B4157"/>
    <w:rsid w:val="003B4184"/>
    <w:rsid w:val="003B44AB"/>
    <w:rsid w:val="003B4978"/>
    <w:rsid w:val="003B4ECC"/>
    <w:rsid w:val="003B5718"/>
    <w:rsid w:val="003B5D18"/>
    <w:rsid w:val="003B5F92"/>
    <w:rsid w:val="003B6386"/>
    <w:rsid w:val="003B66EE"/>
    <w:rsid w:val="003B6B5E"/>
    <w:rsid w:val="003B6C33"/>
    <w:rsid w:val="003B7154"/>
    <w:rsid w:val="003B77ED"/>
    <w:rsid w:val="003B7E2D"/>
    <w:rsid w:val="003C0B97"/>
    <w:rsid w:val="003C0DA7"/>
    <w:rsid w:val="003C1939"/>
    <w:rsid w:val="003C1E88"/>
    <w:rsid w:val="003C2240"/>
    <w:rsid w:val="003C23C7"/>
    <w:rsid w:val="003C263A"/>
    <w:rsid w:val="003C2924"/>
    <w:rsid w:val="003C2A8D"/>
    <w:rsid w:val="003C2EC8"/>
    <w:rsid w:val="003C3247"/>
    <w:rsid w:val="003C32C6"/>
    <w:rsid w:val="003C32F2"/>
    <w:rsid w:val="003C3427"/>
    <w:rsid w:val="003C3442"/>
    <w:rsid w:val="003C3988"/>
    <w:rsid w:val="003C3A27"/>
    <w:rsid w:val="003C3C15"/>
    <w:rsid w:val="003C3E70"/>
    <w:rsid w:val="003C47F8"/>
    <w:rsid w:val="003C4D58"/>
    <w:rsid w:val="003C4DB8"/>
    <w:rsid w:val="003C50A8"/>
    <w:rsid w:val="003C52A5"/>
    <w:rsid w:val="003C5FED"/>
    <w:rsid w:val="003C634D"/>
    <w:rsid w:val="003C64FF"/>
    <w:rsid w:val="003C7091"/>
    <w:rsid w:val="003C7575"/>
    <w:rsid w:val="003C78DC"/>
    <w:rsid w:val="003C7A46"/>
    <w:rsid w:val="003D0025"/>
    <w:rsid w:val="003D048C"/>
    <w:rsid w:val="003D0819"/>
    <w:rsid w:val="003D18CF"/>
    <w:rsid w:val="003D1949"/>
    <w:rsid w:val="003D1D68"/>
    <w:rsid w:val="003D2381"/>
    <w:rsid w:val="003D265B"/>
    <w:rsid w:val="003D278F"/>
    <w:rsid w:val="003D2B09"/>
    <w:rsid w:val="003D2E48"/>
    <w:rsid w:val="003D2FF7"/>
    <w:rsid w:val="003D3243"/>
    <w:rsid w:val="003D364F"/>
    <w:rsid w:val="003D387F"/>
    <w:rsid w:val="003D3C92"/>
    <w:rsid w:val="003D3E3E"/>
    <w:rsid w:val="003D3E80"/>
    <w:rsid w:val="003D42C7"/>
    <w:rsid w:val="003D44A9"/>
    <w:rsid w:val="003D46B9"/>
    <w:rsid w:val="003D47B5"/>
    <w:rsid w:val="003D496E"/>
    <w:rsid w:val="003D4A82"/>
    <w:rsid w:val="003D4E94"/>
    <w:rsid w:val="003D52AB"/>
    <w:rsid w:val="003D52D3"/>
    <w:rsid w:val="003D5312"/>
    <w:rsid w:val="003D54ED"/>
    <w:rsid w:val="003D56AC"/>
    <w:rsid w:val="003D6451"/>
    <w:rsid w:val="003D6495"/>
    <w:rsid w:val="003D655C"/>
    <w:rsid w:val="003D6846"/>
    <w:rsid w:val="003D6965"/>
    <w:rsid w:val="003D6AAD"/>
    <w:rsid w:val="003D6BF5"/>
    <w:rsid w:val="003D6C52"/>
    <w:rsid w:val="003D6FD5"/>
    <w:rsid w:val="003D74BF"/>
    <w:rsid w:val="003D7604"/>
    <w:rsid w:val="003D7840"/>
    <w:rsid w:val="003D7C15"/>
    <w:rsid w:val="003D7F2B"/>
    <w:rsid w:val="003E0567"/>
    <w:rsid w:val="003E0B7F"/>
    <w:rsid w:val="003E0F84"/>
    <w:rsid w:val="003E110D"/>
    <w:rsid w:val="003E12B8"/>
    <w:rsid w:val="003E15BF"/>
    <w:rsid w:val="003E1757"/>
    <w:rsid w:val="003E18E8"/>
    <w:rsid w:val="003E20C3"/>
    <w:rsid w:val="003E225C"/>
    <w:rsid w:val="003E2CC3"/>
    <w:rsid w:val="003E2D77"/>
    <w:rsid w:val="003E2E8A"/>
    <w:rsid w:val="003E2F58"/>
    <w:rsid w:val="003E35B5"/>
    <w:rsid w:val="003E38F3"/>
    <w:rsid w:val="003E3D0C"/>
    <w:rsid w:val="003E443C"/>
    <w:rsid w:val="003E48CE"/>
    <w:rsid w:val="003E4CC2"/>
    <w:rsid w:val="003E50FA"/>
    <w:rsid w:val="003E51CA"/>
    <w:rsid w:val="003E5A21"/>
    <w:rsid w:val="003E5A6D"/>
    <w:rsid w:val="003E5A72"/>
    <w:rsid w:val="003E5BA3"/>
    <w:rsid w:val="003E5C41"/>
    <w:rsid w:val="003E5CB9"/>
    <w:rsid w:val="003E5DBB"/>
    <w:rsid w:val="003E6151"/>
    <w:rsid w:val="003E6760"/>
    <w:rsid w:val="003E6B7A"/>
    <w:rsid w:val="003E6F6C"/>
    <w:rsid w:val="003E726F"/>
    <w:rsid w:val="003E7544"/>
    <w:rsid w:val="003E76D6"/>
    <w:rsid w:val="003E7E81"/>
    <w:rsid w:val="003E7F44"/>
    <w:rsid w:val="003F0288"/>
    <w:rsid w:val="003F05C1"/>
    <w:rsid w:val="003F0784"/>
    <w:rsid w:val="003F0DAF"/>
    <w:rsid w:val="003F0E7C"/>
    <w:rsid w:val="003F11BD"/>
    <w:rsid w:val="003F1423"/>
    <w:rsid w:val="003F145E"/>
    <w:rsid w:val="003F1499"/>
    <w:rsid w:val="003F161F"/>
    <w:rsid w:val="003F18D7"/>
    <w:rsid w:val="003F1B3A"/>
    <w:rsid w:val="003F1DE4"/>
    <w:rsid w:val="003F2340"/>
    <w:rsid w:val="003F28B6"/>
    <w:rsid w:val="003F30D0"/>
    <w:rsid w:val="003F30E7"/>
    <w:rsid w:val="003F324A"/>
    <w:rsid w:val="003F3908"/>
    <w:rsid w:val="003F3B1D"/>
    <w:rsid w:val="003F3B7A"/>
    <w:rsid w:val="003F4517"/>
    <w:rsid w:val="003F4C7C"/>
    <w:rsid w:val="003F5144"/>
    <w:rsid w:val="003F5569"/>
    <w:rsid w:val="003F5AC2"/>
    <w:rsid w:val="003F5E8E"/>
    <w:rsid w:val="003F5F18"/>
    <w:rsid w:val="003F5F23"/>
    <w:rsid w:val="003F66A1"/>
    <w:rsid w:val="003F6E56"/>
    <w:rsid w:val="003F6E9D"/>
    <w:rsid w:val="003F75B0"/>
    <w:rsid w:val="003F7A25"/>
    <w:rsid w:val="003F7A61"/>
    <w:rsid w:val="004001EB"/>
    <w:rsid w:val="0040031F"/>
    <w:rsid w:val="004003AC"/>
    <w:rsid w:val="00400C08"/>
    <w:rsid w:val="00401671"/>
    <w:rsid w:val="004017D2"/>
    <w:rsid w:val="00402298"/>
    <w:rsid w:val="0040241B"/>
    <w:rsid w:val="00402804"/>
    <w:rsid w:val="0040280B"/>
    <w:rsid w:val="00402920"/>
    <w:rsid w:val="00402A2F"/>
    <w:rsid w:val="004031CE"/>
    <w:rsid w:val="0040325D"/>
    <w:rsid w:val="00403427"/>
    <w:rsid w:val="00403C9D"/>
    <w:rsid w:val="00403E00"/>
    <w:rsid w:val="00403E0E"/>
    <w:rsid w:val="00403E9E"/>
    <w:rsid w:val="004044A4"/>
    <w:rsid w:val="004044F6"/>
    <w:rsid w:val="004048E0"/>
    <w:rsid w:val="00404AB2"/>
    <w:rsid w:val="00404B24"/>
    <w:rsid w:val="00404D52"/>
    <w:rsid w:val="0040548B"/>
    <w:rsid w:val="00405522"/>
    <w:rsid w:val="00405A45"/>
    <w:rsid w:val="00406E95"/>
    <w:rsid w:val="00406ECC"/>
    <w:rsid w:val="00406F31"/>
    <w:rsid w:val="00407193"/>
    <w:rsid w:val="00407465"/>
    <w:rsid w:val="00407705"/>
    <w:rsid w:val="00407855"/>
    <w:rsid w:val="004078CE"/>
    <w:rsid w:val="0040792B"/>
    <w:rsid w:val="0041002A"/>
    <w:rsid w:val="00410435"/>
    <w:rsid w:val="00410835"/>
    <w:rsid w:val="0041083F"/>
    <w:rsid w:val="00410A84"/>
    <w:rsid w:val="00410F43"/>
    <w:rsid w:val="0041104B"/>
    <w:rsid w:val="004114E0"/>
    <w:rsid w:val="00411A3E"/>
    <w:rsid w:val="00411AE3"/>
    <w:rsid w:val="00411DAC"/>
    <w:rsid w:val="00412002"/>
    <w:rsid w:val="004124DD"/>
    <w:rsid w:val="004125CC"/>
    <w:rsid w:val="00413799"/>
    <w:rsid w:val="00413BD5"/>
    <w:rsid w:val="00413E26"/>
    <w:rsid w:val="004140F4"/>
    <w:rsid w:val="00414582"/>
    <w:rsid w:val="004145FA"/>
    <w:rsid w:val="004146D8"/>
    <w:rsid w:val="00414839"/>
    <w:rsid w:val="004148B9"/>
    <w:rsid w:val="00414DF5"/>
    <w:rsid w:val="00415497"/>
    <w:rsid w:val="004154B3"/>
    <w:rsid w:val="0041562B"/>
    <w:rsid w:val="0041620D"/>
    <w:rsid w:val="00416586"/>
    <w:rsid w:val="00416B73"/>
    <w:rsid w:val="00417773"/>
    <w:rsid w:val="00417AC0"/>
    <w:rsid w:val="004200C0"/>
    <w:rsid w:val="0042054B"/>
    <w:rsid w:val="004206A9"/>
    <w:rsid w:val="0042092D"/>
    <w:rsid w:val="0042093F"/>
    <w:rsid w:val="00420ADE"/>
    <w:rsid w:val="00420F13"/>
    <w:rsid w:val="00421148"/>
    <w:rsid w:val="00421430"/>
    <w:rsid w:val="004216FC"/>
    <w:rsid w:val="00421C1F"/>
    <w:rsid w:val="00421CFA"/>
    <w:rsid w:val="004228EE"/>
    <w:rsid w:val="004229B5"/>
    <w:rsid w:val="00422A3D"/>
    <w:rsid w:val="00422D24"/>
    <w:rsid w:val="00422E06"/>
    <w:rsid w:val="00422EC4"/>
    <w:rsid w:val="0042314F"/>
    <w:rsid w:val="004231F0"/>
    <w:rsid w:val="00423599"/>
    <w:rsid w:val="004236C5"/>
    <w:rsid w:val="00423D4A"/>
    <w:rsid w:val="00424229"/>
    <w:rsid w:val="004242C4"/>
    <w:rsid w:val="00424566"/>
    <w:rsid w:val="004246E0"/>
    <w:rsid w:val="004252B2"/>
    <w:rsid w:val="004254E6"/>
    <w:rsid w:val="00425875"/>
    <w:rsid w:val="00425CAE"/>
    <w:rsid w:val="00425DE2"/>
    <w:rsid w:val="00426334"/>
    <w:rsid w:val="00426D98"/>
    <w:rsid w:val="004273FF"/>
    <w:rsid w:val="004275E3"/>
    <w:rsid w:val="00427601"/>
    <w:rsid w:val="0042765A"/>
    <w:rsid w:val="00427ED1"/>
    <w:rsid w:val="00430138"/>
    <w:rsid w:val="004308DC"/>
    <w:rsid w:val="00430944"/>
    <w:rsid w:val="00430D9C"/>
    <w:rsid w:val="004310C7"/>
    <w:rsid w:val="00431723"/>
    <w:rsid w:val="00431CBF"/>
    <w:rsid w:val="004320EE"/>
    <w:rsid w:val="004331C5"/>
    <w:rsid w:val="00433274"/>
    <w:rsid w:val="00433664"/>
    <w:rsid w:val="004337EE"/>
    <w:rsid w:val="00433915"/>
    <w:rsid w:val="00433E61"/>
    <w:rsid w:val="00434224"/>
    <w:rsid w:val="00434392"/>
    <w:rsid w:val="00434791"/>
    <w:rsid w:val="00434C71"/>
    <w:rsid w:val="00434EEF"/>
    <w:rsid w:val="0043509E"/>
    <w:rsid w:val="004351C7"/>
    <w:rsid w:val="00435300"/>
    <w:rsid w:val="00435598"/>
    <w:rsid w:val="004359AA"/>
    <w:rsid w:val="00435A49"/>
    <w:rsid w:val="00435DCC"/>
    <w:rsid w:val="00436241"/>
    <w:rsid w:val="00437371"/>
    <w:rsid w:val="00437406"/>
    <w:rsid w:val="004374DF"/>
    <w:rsid w:val="0044058C"/>
    <w:rsid w:val="0044061D"/>
    <w:rsid w:val="0044071B"/>
    <w:rsid w:val="0044088A"/>
    <w:rsid w:val="00441318"/>
    <w:rsid w:val="004413E4"/>
    <w:rsid w:val="00441640"/>
    <w:rsid w:val="00441792"/>
    <w:rsid w:val="004417E2"/>
    <w:rsid w:val="00441903"/>
    <w:rsid w:val="00441C03"/>
    <w:rsid w:val="00441DE9"/>
    <w:rsid w:val="00442056"/>
    <w:rsid w:val="0044291E"/>
    <w:rsid w:val="00442A2C"/>
    <w:rsid w:val="00442D7F"/>
    <w:rsid w:val="0044304B"/>
    <w:rsid w:val="004431A2"/>
    <w:rsid w:val="00443456"/>
    <w:rsid w:val="00443A68"/>
    <w:rsid w:val="00444334"/>
    <w:rsid w:val="004447CF"/>
    <w:rsid w:val="00444D9A"/>
    <w:rsid w:val="004453B0"/>
    <w:rsid w:val="004454AF"/>
    <w:rsid w:val="004457A9"/>
    <w:rsid w:val="00445AA7"/>
    <w:rsid w:val="004464E5"/>
    <w:rsid w:val="00446CE9"/>
    <w:rsid w:val="00446DA2"/>
    <w:rsid w:val="00446E42"/>
    <w:rsid w:val="00446F0E"/>
    <w:rsid w:val="0044712F"/>
    <w:rsid w:val="004474E5"/>
    <w:rsid w:val="00447704"/>
    <w:rsid w:val="0044787D"/>
    <w:rsid w:val="00447A17"/>
    <w:rsid w:val="00450135"/>
    <w:rsid w:val="0045017E"/>
    <w:rsid w:val="00450BE7"/>
    <w:rsid w:val="00450EDB"/>
    <w:rsid w:val="004511BC"/>
    <w:rsid w:val="004514D4"/>
    <w:rsid w:val="00451787"/>
    <w:rsid w:val="004519B7"/>
    <w:rsid w:val="0045216D"/>
    <w:rsid w:val="00452C06"/>
    <w:rsid w:val="00453629"/>
    <w:rsid w:val="00453CD5"/>
    <w:rsid w:val="00453DB3"/>
    <w:rsid w:val="00454295"/>
    <w:rsid w:val="004546A7"/>
    <w:rsid w:val="00455951"/>
    <w:rsid w:val="004559F2"/>
    <w:rsid w:val="00455FBA"/>
    <w:rsid w:val="00456087"/>
    <w:rsid w:val="00456222"/>
    <w:rsid w:val="00456E0F"/>
    <w:rsid w:val="00457817"/>
    <w:rsid w:val="004604F5"/>
    <w:rsid w:val="00460606"/>
    <w:rsid w:val="00460FCB"/>
    <w:rsid w:val="004611E5"/>
    <w:rsid w:val="0046152D"/>
    <w:rsid w:val="00461591"/>
    <w:rsid w:val="00461A51"/>
    <w:rsid w:val="004620B6"/>
    <w:rsid w:val="0046215F"/>
    <w:rsid w:val="00462208"/>
    <w:rsid w:val="00462354"/>
    <w:rsid w:val="0046274A"/>
    <w:rsid w:val="004627E4"/>
    <w:rsid w:val="00462BBC"/>
    <w:rsid w:val="004633EC"/>
    <w:rsid w:val="00463B23"/>
    <w:rsid w:val="00463C27"/>
    <w:rsid w:val="00463E9F"/>
    <w:rsid w:val="00463FE0"/>
    <w:rsid w:val="004641C0"/>
    <w:rsid w:val="00464F39"/>
    <w:rsid w:val="00464F84"/>
    <w:rsid w:val="00464FC6"/>
    <w:rsid w:val="0046531F"/>
    <w:rsid w:val="00465642"/>
    <w:rsid w:val="0046584C"/>
    <w:rsid w:val="00465BE8"/>
    <w:rsid w:val="00465C13"/>
    <w:rsid w:val="00465C5C"/>
    <w:rsid w:val="00465CD0"/>
    <w:rsid w:val="00465F13"/>
    <w:rsid w:val="00466CDC"/>
    <w:rsid w:val="00466F31"/>
    <w:rsid w:val="004670C2"/>
    <w:rsid w:val="004674C8"/>
    <w:rsid w:val="00467919"/>
    <w:rsid w:val="00467C4D"/>
    <w:rsid w:val="00467F19"/>
    <w:rsid w:val="0047011B"/>
    <w:rsid w:val="0047025E"/>
    <w:rsid w:val="0047051A"/>
    <w:rsid w:val="00470B10"/>
    <w:rsid w:val="00470D49"/>
    <w:rsid w:val="004710CF"/>
    <w:rsid w:val="00471179"/>
    <w:rsid w:val="00471283"/>
    <w:rsid w:val="004716BF"/>
    <w:rsid w:val="00471701"/>
    <w:rsid w:val="004724AD"/>
    <w:rsid w:val="0047250A"/>
    <w:rsid w:val="0047282D"/>
    <w:rsid w:val="00472E59"/>
    <w:rsid w:val="004735A2"/>
    <w:rsid w:val="004737CB"/>
    <w:rsid w:val="00473CAF"/>
    <w:rsid w:val="00473F43"/>
    <w:rsid w:val="00474071"/>
    <w:rsid w:val="0047442C"/>
    <w:rsid w:val="004745FF"/>
    <w:rsid w:val="004746A6"/>
    <w:rsid w:val="00474B2A"/>
    <w:rsid w:val="00475079"/>
    <w:rsid w:val="00476574"/>
    <w:rsid w:val="00476BE1"/>
    <w:rsid w:val="00476D3F"/>
    <w:rsid w:val="00476DA4"/>
    <w:rsid w:val="00476F8B"/>
    <w:rsid w:val="0047704D"/>
    <w:rsid w:val="00477359"/>
    <w:rsid w:val="00477465"/>
    <w:rsid w:val="004774D4"/>
    <w:rsid w:val="00477C55"/>
    <w:rsid w:val="004805F4"/>
    <w:rsid w:val="00480FA5"/>
    <w:rsid w:val="00481020"/>
    <w:rsid w:val="00481C35"/>
    <w:rsid w:val="00481F79"/>
    <w:rsid w:val="00481F88"/>
    <w:rsid w:val="00482095"/>
    <w:rsid w:val="0048213E"/>
    <w:rsid w:val="00483125"/>
    <w:rsid w:val="004831B1"/>
    <w:rsid w:val="00483277"/>
    <w:rsid w:val="0048329E"/>
    <w:rsid w:val="004833F7"/>
    <w:rsid w:val="00483866"/>
    <w:rsid w:val="00483E4B"/>
    <w:rsid w:val="0048423D"/>
    <w:rsid w:val="00484299"/>
    <w:rsid w:val="00484DFC"/>
    <w:rsid w:val="00485680"/>
    <w:rsid w:val="00485CD1"/>
    <w:rsid w:val="00485ECD"/>
    <w:rsid w:val="00486C10"/>
    <w:rsid w:val="00487101"/>
    <w:rsid w:val="0048719A"/>
    <w:rsid w:val="004874B8"/>
    <w:rsid w:val="00487740"/>
    <w:rsid w:val="00487915"/>
    <w:rsid w:val="004879C0"/>
    <w:rsid w:val="00490C78"/>
    <w:rsid w:val="0049175B"/>
    <w:rsid w:val="004917CE"/>
    <w:rsid w:val="00491A9C"/>
    <w:rsid w:val="00491BC2"/>
    <w:rsid w:val="00491C1E"/>
    <w:rsid w:val="00491E1F"/>
    <w:rsid w:val="004921C5"/>
    <w:rsid w:val="004922C2"/>
    <w:rsid w:val="004925D6"/>
    <w:rsid w:val="004927A0"/>
    <w:rsid w:val="00492DC4"/>
    <w:rsid w:val="00493783"/>
    <w:rsid w:val="004937DC"/>
    <w:rsid w:val="00493872"/>
    <w:rsid w:val="004939B4"/>
    <w:rsid w:val="00493EF8"/>
    <w:rsid w:val="00494469"/>
    <w:rsid w:val="00495878"/>
    <w:rsid w:val="00495B15"/>
    <w:rsid w:val="00495FB2"/>
    <w:rsid w:val="004961E3"/>
    <w:rsid w:val="00496449"/>
    <w:rsid w:val="004965E7"/>
    <w:rsid w:val="00497209"/>
    <w:rsid w:val="00497301"/>
    <w:rsid w:val="00497673"/>
    <w:rsid w:val="0049797E"/>
    <w:rsid w:val="00497BB5"/>
    <w:rsid w:val="004A0409"/>
    <w:rsid w:val="004A08C1"/>
    <w:rsid w:val="004A0E10"/>
    <w:rsid w:val="004A101C"/>
    <w:rsid w:val="004A1112"/>
    <w:rsid w:val="004A11B4"/>
    <w:rsid w:val="004A11D6"/>
    <w:rsid w:val="004A131C"/>
    <w:rsid w:val="004A16BD"/>
    <w:rsid w:val="004A2043"/>
    <w:rsid w:val="004A261E"/>
    <w:rsid w:val="004A2792"/>
    <w:rsid w:val="004A28C3"/>
    <w:rsid w:val="004A291B"/>
    <w:rsid w:val="004A2A02"/>
    <w:rsid w:val="004A2A68"/>
    <w:rsid w:val="004A2E58"/>
    <w:rsid w:val="004A35C8"/>
    <w:rsid w:val="004A37D3"/>
    <w:rsid w:val="004A3C5D"/>
    <w:rsid w:val="004A4359"/>
    <w:rsid w:val="004A468C"/>
    <w:rsid w:val="004A483D"/>
    <w:rsid w:val="004A4B20"/>
    <w:rsid w:val="004A5E05"/>
    <w:rsid w:val="004A6323"/>
    <w:rsid w:val="004A656C"/>
    <w:rsid w:val="004A65E4"/>
    <w:rsid w:val="004A6649"/>
    <w:rsid w:val="004A67E7"/>
    <w:rsid w:val="004A684A"/>
    <w:rsid w:val="004A686F"/>
    <w:rsid w:val="004A6C15"/>
    <w:rsid w:val="004A6C75"/>
    <w:rsid w:val="004A705C"/>
    <w:rsid w:val="004A777E"/>
    <w:rsid w:val="004A7A88"/>
    <w:rsid w:val="004B03B7"/>
    <w:rsid w:val="004B0971"/>
    <w:rsid w:val="004B0BBB"/>
    <w:rsid w:val="004B1EC6"/>
    <w:rsid w:val="004B2072"/>
    <w:rsid w:val="004B22D0"/>
    <w:rsid w:val="004B2306"/>
    <w:rsid w:val="004B23E2"/>
    <w:rsid w:val="004B27B7"/>
    <w:rsid w:val="004B348C"/>
    <w:rsid w:val="004B3C4C"/>
    <w:rsid w:val="004B3FC0"/>
    <w:rsid w:val="004B4467"/>
    <w:rsid w:val="004B4482"/>
    <w:rsid w:val="004B451E"/>
    <w:rsid w:val="004B466E"/>
    <w:rsid w:val="004B47C5"/>
    <w:rsid w:val="004B4CA8"/>
    <w:rsid w:val="004B500C"/>
    <w:rsid w:val="004B5178"/>
    <w:rsid w:val="004B51AF"/>
    <w:rsid w:val="004B5B56"/>
    <w:rsid w:val="004B5D45"/>
    <w:rsid w:val="004B6335"/>
    <w:rsid w:val="004B63B7"/>
    <w:rsid w:val="004B7FC0"/>
    <w:rsid w:val="004C02EA"/>
    <w:rsid w:val="004C07A7"/>
    <w:rsid w:val="004C09C9"/>
    <w:rsid w:val="004C0A6B"/>
    <w:rsid w:val="004C0C24"/>
    <w:rsid w:val="004C0C8B"/>
    <w:rsid w:val="004C10F3"/>
    <w:rsid w:val="004C15E5"/>
    <w:rsid w:val="004C19BC"/>
    <w:rsid w:val="004C1AEF"/>
    <w:rsid w:val="004C1F2A"/>
    <w:rsid w:val="004C2066"/>
    <w:rsid w:val="004C26B6"/>
    <w:rsid w:val="004C27D6"/>
    <w:rsid w:val="004C281A"/>
    <w:rsid w:val="004C28B5"/>
    <w:rsid w:val="004C2BFD"/>
    <w:rsid w:val="004C3364"/>
    <w:rsid w:val="004C36C1"/>
    <w:rsid w:val="004C3926"/>
    <w:rsid w:val="004C3E08"/>
    <w:rsid w:val="004C43FC"/>
    <w:rsid w:val="004C446D"/>
    <w:rsid w:val="004C45B2"/>
    <w:rsid w:val="004C493E"/>
    <w:rsid w:val="004C496A"/>
    <w:rsid w:val="004C49B6"/>
    <w:rsid w:val="004C4CB4"/>
    <w:rsid w:val="004C4F06"/>
    <w:rsid w:val="004C5057"/>
    <w:rsid w:val="004C5636"/>
    <w:rsid w:val="004C645B"/>
    <w:rsid w:val="004C6BDE"/>
    <w:rsid w:val="004C6CB2"/>
    <w:rsid w:val="004C6D97"/>
    <w:rsid w:val="004C6EB6"/>
    <w:rsid w:val="004C6FE7"/>
    <w:rsid w:val="004C706F"/>
    <w:rsid w:val="004C7140"/>
    <w:rsid w:val="004C7365"/>
    <w:rsid w:val="004C73B5"/>
    <w:rsid w:val="004D00FB"/>
    <w:rsid w:val="004D01E9"/>
    <w:rsid w:val="004D0894"/>
    <w:rsid w:val="004D0CEF"/>
    <w:rsid w:val="004D1395"/>
    <w:rsid w:val="004D1554"/>
    <w:rsid w:val="004D1764"/>
    <w:rsid w:val="004D18C4"/>
    <w:rsid w:val="004D198D"/>
    <w:rsid w:val="004D1CFB"/>
    <w:rsid w:val="004D212F"/>
    <w:rsid w:val="004D2202"/>
    <w:rsid w:val="004D23BE"/>
    <w:rsid w:val="004D2655"/>
    <w:rsid w:val="004D2CFA"/>
    <w:rsid w:val="004D34AB"/>
    <w:rsid w:val="004D3521"/>
    <w:rsid w:val="004D378E"/>
    <w:rsid w:val="004D3F33"/>
    <w:rsid w:val="004D4303"/>
    <w:rsid w:val="004D4457"/>
    <w:rsid w:val="004D46CC"/>
    <w:rsid w:val="004D4AD0"/>
    <w:rsid w:val="004D4BBD"/>
    <w:rsid w:val="004D514E"/>
    <w:rsid w:val="004D52C7"/>
    <w:rsid w:val="004D545F"/>
    <w:rsid w:val="004D59DD"/>
    <w:rsid w:val="004D5D21"/>
    <w:rsid w:val="004D5DCF"/>
    <w:rsid w:val="004D6139"/>
    <w:rsid w:val="004D6320"/>
    <w:rsid w:val="004D6716"/>
    <w:rsid w:val="004D6899"/>
    <w:rsid w:val="004D71C5"/>
    <w:rsid w:val="004D768B"/>
    <w:rsid w:val="004E0563"/>
    <w:rsid w:val="004E0A2C"/>
    <w:rsid w:val="004E0C1D"/>
    <w:rsid w:val="004E157A"/>
    <w:rsid w:val="004E166C"/>
    <w:rsid w:val="004E1989"/>
    <w:rsid w:val="004E1B54"/>
    <w:rsid w:val="004E2058"/>
    <w:rsid w:val="004E2093"/>
    <w:rsid w:val="004E261D"/>
    <w:rsid w:val="004E2854"/>
    <w:rsid w:val="004E2991"/>
    <w:rsid w:val="004E29F1"/>
    <w:rsid w:val="004E2FDD"/>
    <w:rsid w:val="004E34AA"/>
    <w:rsid w:val="004E3D22"/>
    <w:rsid w:val="004E40DE"/>
    <w:rsid w:val="004E4281"/>
    <w:rsid w:val="004E4E66"/>
    <w:rsid w:val="004E4EED"/>
    <w:rsid w:val="004E51C6"/>
    <w:rsid w:val="004E53BA"/>
    <w:rsid w:val="004E5C8A"/>
    <w:rsid w:val="004E5CDD"/>
    <w:rsid w:val="004E5D2E"/>
    <w:rsid w:val="004E5D7D"/>
    <w:rsid w:val="004E5DDF"/>
    <w:rsid w:val="004E5FF1"/>
    <w:rsid w:val="004E6294"/>
    <w:rsid w:val="004E7228"/>
    <w:rsid w:val="004E73E9"/>
    <w:rsid w:val="004E74A2"/>
    <w:rsid w:val="004E74D4"/>
    <w:rsid w:val="004E757A"/>
    <w:rsid w:val="004E75BE"/>
    <w:rsid w:val="004E77B9"/>
    <w:rsid w:val="004E794F"/>
    <w:rsid w:val="004E7EF3"/>
    <w:rsid w:val="004F0524"/>
    <w:rsid w:val="004F08DB"/>
    <w:rsid w:val="004F10F5"/>
    <w:rsid w:val="004F13E4"/>
    <w:rsid w:val="004F1C98"/>
    <w:rsid w:val="004F2779"/>
    <w:rsid w:val="004F2915"/>
    <w:rsid w:val="004F2CA6"/>
    <w:rsid w:val="004F3086"/>
    <w:rsid w:val="004F31C3"/>
    <w:rsid w:val="004F3587"/>
    <w:rsid w:val="004F38C6"/>
    <w:rsid w:val="004F3965"/>
    <w:rsid w:val="004F3BD9"/>
    <w:rsid w:val="004F45EA"/>
    <w:rsid w:val="004F462E"/>
    <w:rsid w:val="004F475E"/>
    <w:rsid w:val="004F48E8"/>
    <w:rsid w:val="004F4A14"/>
    <w:rsid w:val="004F4B75"/>
    <w:rsid w:val="004F4DB1"/>
    <w:rsid w:val="004F4DBB"/>
    <w:rsid w:val="004F4F2B"/>
    <w:rsid w:val="004F5614"/>
    <w:rsid w:val="004F5894"/>
    <w:rsid w:val="004F5C01"/>
    <w:rsid w:val="004F654E"/>
    <w:rsid w:val="004F6894"/>
    <w:rsid w:val="004F69FF"/>
    <w:rsid w:val="004F6DE5"/>
    <w:rsid w:val="004F72DA"/>
    <w:rsid w:val="004F7396"/>
    <w:rsid w:val="004F73E9"/>
    <w:rsid w:val="004F7609"/>
    <w:rsid w:val="004F767A"/>
    <w:rsid w:val="004F7843"/>
    <w:rsid w:val="004F7DA1"/>
    <w:rsid w:val="00500169"/>
    <w:rsid w:val="00500422"/>
    <w:rsid w:val="00500865"/>
    <w:rsid w:val="00500A69"/>
    <w:rsid w:val="00500BBE"/>
    <w:rsid w:val="00500D3E"/>
    <w:rsid w:val="00500DFD"/>
    <w:rsid w:val="00500EE6"/>
    <w:rsid w:val="005017BC"/>
    <w:rsid w:val="00502B49"/>
    <w:rsid w:val="00502B9B"/>
    <w:rsid w:val="005031D3"/>
    <w:rsid w:val="0050387F"/>
    <w:rsid w:val="00503A59"/>
    <w:rsid w:val="00503B89"/>
    <w:rsid w:val="00503EBE"/>
    <w:rsid w:val="005040DC"/>
    <w:rsid w:val="0050484F"/>
    <w:rsid w:val="00504983"/>
    <w:rsid w:val="00504C81"/>
    <w:rsid w:val="00504CA4"/>
    <w:rsid w:val="00504DFD"/>
    <w:rsid w:val="0050502E"/>
    <w:rsid w:val="005054B1"/>
    <w:rsid w:val="005058B7"/>
    <w:rsid w:val="00505AF0"/>
    <w:rsid w:val="00505BE0"/>
    <w:rsid w:val="00506113"/>
    <w:rsid w:val="005062AF"/>
    <w:rsid w:val="005062DB"/>
    <w:rsid w:val="0050646E"/>
    <w:rsid w:val="005064BF"/>
    <w:rsid w:val="005067BC"/>
    <w:rsid w:val="00506D0C"/>
    <w:rsid w:val="005071F2"/>
    <w:rsid w:val="00507299"/>
    <w:rsid w:val="00507631"/>
    <w:rsid w:val="005076AF"/>
    <w:rsid w:val="00507736"/>
    <w:rsid w:val="00507A1D"/>
    <w:rsid w:val="005102A6"/>
    <w:rsid w:val="005104AB"/>
    <w:rsid w:val="00510894"/>
    <w:rsid w:val="00510C87"/>
    <w:rsid w:val="00510EC9"/>
    <w:rsid w:val="005110F8"/>
    <w:rsid w:val="00511246"/>
    <w:rsid w:val="00511409"/>
    <w:rsid w:val="005117F9"/>
    <w:rsid w:val="00511838"/>
    <w:rsid w:val="00512076"/>
    <w:rsid w:val="0051210D"/>
    <w:rsid w:val="0051225A"/>
    <w:rsid w:val="005122FB"/>
    <w:rsid w:val="00512A9E"/>
    <w:rsid w:val="00512AC1"/>
    <w:rsid w:val="00512EF3"/>
    <w:rsid w:val="00512F70"/>
    <w:rsid w:val="00513593"/>
    <w:rsid w:val="0051361E"/>
    <w:rsid w:val="0051374C"/>
    <w:rsid w:val="00513EF1"/>
    <w:rsid w:val="00514089"/>
    <w:rsid w:val="005145F2"/>
    <w:rsid w:val="005152A8"/>
    <w:rsid w:val="005155BD"/>
    <w:rsid w:val="00515CD1"/>
    <w:rsid w:val="00515E3A"/>
    <w:rsid w:val="00515E7A"/>
    <w:rsid w:val="0051635D"/>
    <w:rsid w:val="005165CB"/>
    <w:rsid w:val="00516712"/>
    <w:rsid w:val="00516CC5"/>
    <w:rsid w:val="00516EAA"/>
    <w:rsid w:val="00516ECE"/>
    <w:rsid w:val="00516F18"/>
    <w:rsid w:val="00516FAB"/>
    <w:rsid w:val="00517339"/>
    <w:rsid w:val="00517502"/>
    <w:rsid w:val="00517963"/>
    <w:rsid w:val="00517D9F"/>
    <w:rsid w:val="00517E57"/>
    <w:rsid w:val="005204C8"/>
    <w:rsid w:val="00521127"/>
    <w:rsid w:val="00521693"/>
    <w:rsid w:val="005217C2"/>
    <w:rsid w:val="00521B1F"/>
    <w:rsid w:val="00521E38"/>
    <w:rsid w:val="005224B5"/>
    <w:rsid w:val="00522657"/>
    <w:rsid w:val="0052274C"/>
    <w:rsid w:val="005234CD"/>
    <w:rsid w:val="00523508"/>
    <w:rsid w:val="005235CA"/>
    <w:rsid w:val="00523E6F"/>
    <w:rsid w:val="00523EFE"/>
    <w:rsid w:val="00524612"/>
    <w:rsid w:val="00524C54"/>
    <w:rsid w:val="00525021"/>
    <w:rsid w:val="0052520B"/>
    <w:rsid w:val="005255E8"/>
    <w:rsid w:val="00525BFF"/>
    <w:rsid w:val="00525C22"/>
    <w:rsid w:val="005270ED"/>
    <w:rsid w:val="0052712E"/>
    <w:rsid w:val="005273B2"/>
    <w:rsid w:val="0052786F"/>
    <w:rsid w:val="00527A77"/>
    <w:rsid w:val="00527AD6"/>
    <w:rsid w:val="005309F1"/>
    <w:rsid w:val="00531264"/>
    <w:rsid w:val="005312E5"/>
    <w:rsid w:val="005319B2"/>
    <w:rsid w:val="00531D5C"/>
    <w:rsid w:val="00531D74"/>
    <w:rsid w:val="00532043"/>
    <w:rsid w:val="0053228E"/>
    <w:rsid w:val="00532F7F"/>
    <w:rsid w:val="00533983"/>
    <w:rsid w:val="005339DF"/>
    <w:rsid w:val="00533AB6"/>
    <w:rsid w:val="00533B71"/>
    <w:rsid w:val="00534528"/>
    <w:rsid w:val="0053457C"/>
    <w:rsid w:val="005345F3"/>
    <w:rsid w:val="0053495F"/>
    <w:rsid w:val="00534B3B"/>
    <w:rsid w:val="00534D50"/>
    <w:rsid w:val="005351E3"/>
    <w:rsid w:val="005352B3"/>
    <w:rsid w:val="00535371"/>
    <w:rsid w:val="005353CC"/>
    <w:rsid w:val="00535473"/>
    <w:rsid w:val="005358F8"/>
    <w:rsid w:val="00536294"/>
    <w:rsid w:val="005366A0"/>
    <w:rsid w:val="005369A7"/>
    <w:rsid w:val="00536C34"/>
    <w:rsid w:val="00536C50"/>
    <w:rsid w:val="00537099"/>
    <w:rsid w:val="00537763"/>
    <w:rsid w:val="005379D5"/>
    <w:rsid w:val="00537BD4"/>
    <w:rsid w:val="005400E4"/>
    <w:rsid w:val="005400F5"/>
    <w:rsid w:val="00540667"/>
    <w:rsid w:val="00540B1C"/>
    <w:rsid w:val="00540C1E"/>
    <w:rsid w:val="00540DCB"/>
    <w:rsid w:val="00540FE3"/>
    <w:rsid w:val="0054114E"/>
    <w:rsid w:val="00541359"/>
    <w:rsid w:val="005414C1"/>
    <w:rsid w:val="00541A73"/>
    <w:rsid w:val="005423EE"/>
    <w:rsid w:val="0054262A"/>
    <w:rsid w:val="00542A40"/>
    <w:rsid w:val="00542CE7"/>
    <w:rsid w:val="00542E6E"/>
    <w:rsid w:val="00542FAB"/>
    <w:rsid w:val="005433FD"/>
    <w:rsid w:val="00544C40"/>
    <w:rsid w:val="0054597C"/>
    <w:rsid w:val="00546161"/>
    <w:rsid w:val="00546176"/>
    <w:rsid w:val="005461C9"/>
    <w:rsid w:val="00547396"/>
    <w:rsid w:val="005476C1"/>
    <w:rsid w:val="00547B0B"/>
    <w:rsid w:val="00550406"/>
    <w:rsid w:val="005505AE"/>
    <w:rsid w:val="005507E5"/>
    <w:rsid w:val="005509CE"/>
    <w:rsid w:val="00551085"/>
    <w:rsid w:val="00551856"/>
    <w:rsid w:val="00551888"/>
    <w:rsid w:val="00551ACF"/>
    <w:rsid w:val="00551BB1"/>
    <w:rsid w:val="005524A2"/>
    <w:rsid w:val="00552AD8"/>
    <w:rsid w:val="00552B5F"/>
    <w:rsid w:val="00552DBB"/>
    <w:rsid w:val="00552FAA"/>
    <w:rsid w:val="0055491D"/>
    <w:rsid w:val="00554DF6"/>
    <w:rsid w:val="005559DE"/>
    <w:rsid w:val="00555DA5"/>
    <w:rsid w:val="00556068"/>
    <w:rsid w:val="0055606B"/>
    <w:rsid w:val="005560EC"/>
    <w:rsid w:val="005561A8"/>
    <w:rsid w:val="00556F3D"/>
    <w:rsid w:val="005571C5"/>
    <w:rsid w:val="0055721E"/>
    <w:rsid w:val="005572C0"/>
    <w:rsid w:val="0055788D"/>
    <w:rsid w:val="005579D3"/>
    <w:rsid w:val="00557C57"/>
    <w:rsid w:val="00557F0E"/>
    <w:rsid w:val="00560657"/>
    <w:rsid w:val="005607BB"/>
    <w:rsid w:val="005614E6"/>
    <w:rsid w:val="005615F5"/>
    <w:rsid w:val="00561A5B"/>
    <w:rsid w:val="00562177"/>
    <w:rsid w:val="0056293E"/>
    <w:rsid w:val="005630FF"/>
    <w:rsid w:val="005631AC"/>
    <w:rsid w:val="00563A3E"/>
    <w:rsid w:val="00563FB6"/>
    <w:rsid w:val="0056421E"/>
    <w:rsid w:val="0056442B"/>
    <w:rsid w:val="00564A1E"/>
    <w:rsid w:val="00564AD4"/>
    <w:rsid w:val="00564D18"/>
    <w:rsid w:val="005655B6"/>
    <w:rsid w:val="0056573A"/>
    <w:rsid w:val="0056689E"/>
    <w:rsid w:val="005669E4"/>
    <w:rsid w:val="00566B66"/>
    <w:rsid w:val="005675CF"/>
    <w:rsid w:val="00567A4E"/>
    <w:rsid w:val="00567B78"/>
    <w:rsid w:val="00567C61"/>
    <w:rsid w:val="005702C3"/>
    <w:rsid w:val="005705A2"/>
    <w:rsid w:val="005706D3"/>
    <w:rsid w:val="00570D7F"/>
    <w:rsid w:val="00570D96"/>
    <w:rsid w:val="00570E47"/>
    <w:rsid w:val="00571369"/>
    <w:rsid w:val="00571775"/>
    <w:rsid w:val="00571A9E"/>
    <w:rsid w:val="00571C84"/>
    <w:rsid w:val="0057268D"/>
    <w:rsid w:val="00572916"/>
    <w:rsid w:val="00572EF4"/>
    <w:rsid w:val="0057337F"/>
    <w:rsid w:val="00573987"/>
    <w:rsid w:val="005744A4"/>
    <w:rsid w:val="005746AB"/>
    <w:rsid w:val="00574949"/>
    <w:rsid w:val="005750DD"/>
    <w:rsid w:val="00575845"/>
    <w:rsid w:val="00575DDD"/>
    <w:rsid w:val="00575F34"/>
    <w:rsid w:val="00576C81"/>
    <w:rsid w:val="005772ED"/>
    <w:rsid w:val="005773F2"/>
    <w:rsid w:val="0057788F"/>
    <w:rsid w:val="00577967"/>
    <w:rsid w:val="00577984"/>
    <w:rsid w:val="00577A10"/>
    <w:rsid w:val="00577B98"/>
    <w:rsid w:val="00580027"/>
    <w:rsid w:val="00580913"/>
    <w:rsid w:val="005809B4"/>
    <w:rsid w:val="00581429"/>
    <w:rsid w:val="005815C3"/>
    <w:rsid w:val="00581A4A"/>
    <w:rsid w:val="00581A7F"/>
    <w:rsid w:val="00582083"/>
    <w:rsid w:val="005820C9"/>
    <w:rsid w:val="00582823"/>
    <w:rsid w:val="00582A93"/>
    <w:rsid w:val="00582C44"/>
    <w:rsid w:val="00582D51"/>
    <w:rsid w:val="00582EBC"/>
    <w:rsid w:val="00582EE9"/>
    <w:rsid w:val="005831A8"/>
    <w:rsid w:val="005831C8"/>
    <w:rsid w:val="005833A3"/>
    <w:rsid w:val="00583877"/>
    <w:rsid w:val="005839A8"/>
    <w:rsid w:val="00583C53"/>
    <w:rsid w:val="00584224"/>
    <w:rsid w:val="005847FB"/>
    <w:rsid w:val="00584920"/>
    <w:rsid w:val="00584F2C"/>
    <w:rsid w:val="005856F5"/>
    <w:rsid w:val="005859E8"/>
    <w:rsid w:val="00585F2C"/>
    <w:rsid w:val="00586191"/>
    <w:rsid w:val="005864AD"/>
    <w:rsid w:val="00586730"/>
    <w:rsid w:val="00586BA2"/>
    <w:rsid w:val="00586E44"/>
    <w:rsid w:val="00587479"/>
    <w:rsid w:val="0058756D"/>
    <w:rsid w:val="00587DD5"/>
    <w:rsid w:val="005902CE"/>
    <w:rsid w:val="00590D5E"/>
    <w:rsid w:val="00590E49"/>
    <w:rsid w:val="00591340"/>
    <w:rsid w:val="00591680"/>
    <w:rsid w:val="00591AF6"/>
    <w:rsid w:val="00591F88"/>
    <w:rsid w:val="0059207C"/>
    <w:rsid w:val="005920FE"/>
    <w:rsid w:val="0059214F"/>
    <w:rsid w:val="00592158"/>
    <w:rsid w:val="00592801"/>
    <w:rsid w:val="00592AA2"/>
    <w:rsid w:val="00593308"/>
    <w:rsid w:val="00593C75"/>
    <w:rsid w:val="00593DDF"/>
    <w:rsid w:val="00594010"/>
    <w:rsid w:val="00594402"/>
    <w:rsid w:val="005946D3"/>
    <w:rsid w:val="00594B1D"/>
    <w:rsid w:val="00594C93"/>
    <w:rsid w:val="00594E83"/>
    <w:rsid w:val="00595022"/>
    <w:rsid w:val="0059537D"/>
    <w:rsid w:val="005953CE"/>
    <w:rsid w:val="005955B4"/>
    <w:rsid w:val="005956A6"/>
    <w:rsid w:val="00595837"/>
    <w:rsid w:val="00595AC2"/>
    <w:rsid w:val="00595B20"/>
    <w:rsid w:val="00595EDC"/>
    <w:rsid w:val="00596109"/>
    <w:rsid w:val="0059614E"/>
    <w:rsid w:val="00596AEC"/>
    <w:rsid w:val="005979B9"/>
    <w:rsid w:val="005A0C0D"/>
    <w:rsid w:val="005A12C2"/>
    <w:rsid w:val="005A14E6"/>
    <w:rsid w:val="005A165B"/>
    <w:rsid w:val="005A1DBC"/>
    <w:rsid w:val="005A240B"/>
    <w:rsid w:val="005A2472"/>
    <w:rsid w:val="005A33B5"/>
    <w:rsid w:val="005A393D"/>
    <w:rsid w:val="005A3A9C"/>
    <w:rsid w:val="005A400E"/>
    <w:rsid w:val="005A432F"/>
    <w:rsid w:val="005A5239"/>
    <w:rsid w:val="005A523C"/>
    <w:rsid w:val="005A5C97"/>
    <w:rsid w:val="005A62C8"/>
    <w:rsid w:val="005A7A05"/>
    <w:rsid w:val="005A7B05"/>
    <w:rsid w:val="005B021D"/>
    <w:rsid w:val="005B037C"/>
    <w:rsid w:val="005B03CB"/>
    <w:rsid w:val="005B063C"/>
    <w:rsid w:val="005B09A2"/>
    <w:rsid w:val="005B09DD"/>
    <w:rsid w:val="005B0BAB"/>
    <w:rsid w:val="005B0D34"/>
    <w:rsid w:val="005B154B"/>
    <w:rsid w:val="005B17AE"/>
    <w:rsid w:val="005B1F6C"/>
    <w:rsid w:val="005B20E7"/>
    <w:rsid w:val="005B212D"/>
    <w:rsid w:val="005B2A7D"/>
    <w:rsid w:val="005B2B2F"/>
    <w:rsid w:val="005B327E"/>
    <w:rsid w:val="005B35D1"/>
    <w:rsid w:val="005B36C1"/>
    <w:rsid w:val="005B3A4B"/>
    <w:rsid w:val="005B3B51"/>
    <w:rsid w:val="005B3C9A"/>
    <w:rsid w:val="005B3E6F"/>
    <w:rsid w:val="005B3F98"/>
    <w:rsid w:val="005B4049"/>
    <w:rsid w:val="005B4421"/>
    <w:rsid w:val="005B49C0"/>
    <w:rsid w:val="005B4C20"/>
    <w:rsid w:val="005B5527"/>
    <w:rsid w:val="005B5CE2"/>
    <w:rsid w:val="005B60A7"/>
    <w:rsid w:val="005B6609"/>
    <w:rsid w:val="005B6652"/>
    <w:rsid w:val="005B785C"/>
    <w:rsid w:val="005B78AD"/>
    <w:rsid w:val="005C04CB"/>
    <w:rsid w:val="005C07DA"/>
    <w:rsid w:val="005C0908"/>
    <w:rsid w:val="005C106C"/>
    <w:rsid w:val="005C1086"/>
    <w:rsid w:val="005C155C"/>
    <w:rsid w:val="005C1F90"/>
    <w:rsid w:val="005C237F"/>
    <w:rsid w:val="005C2530"/>
    <w:rsid w:val="005C276C"/>
    <w:rsid w:val="005C2C48"/>
    <w:rsid w:val="005C2CA8"/>
    <w:rsid w:val="005C2E97"/>
    <w:rsid w:val="005C2F97"/>
    <w:rsid w:val="005C345C"/>
    <w:rsid w:val="005C3613"/>
    <w:rsid w:val="005C365D"/>
    <w:rsid w:val="005C3C32"/>
    <w:rsid w:val="005C3F4E"/>
    <w:rsid w:val="005C4160"/>
    <w:rsid w:val="005C427C"/>
    <w:rsid w:val="005C4298"/>
    <w:rsid w:val="005C4530"/>
    <w:rsid w:val="005C4570"/>
    <w:rsid w:val="005C4629"/>
    <w:rsid w:val="005C4A25"/>
    <w:rsid w:val="005C4AB3"/>
    <w:rsid w:val="005C4C4A"/>
    <w:rsid w:val="005C4CEE"/>
    <w:rsid w:val="005C5119"/>
    <w:rsid w:val="005C52CB"/>
    <w:rsid w:val="005C53A3"/>
    <w:rsid w:val="005C597E"/>
    <w:rsid w:val="005C5A24"/>
    <w:rsid w:val="005C5BD6"/>
    <w:rsid w:val="005C5BF5"/>
    <w:rsid w:val="005C5F51"/>
    <w:rsid w:val="005C62D7"/>
    <w:rsid w:val="005C70AD"/>
    <w:rsid w:val="005C736C"/>
    <w:rsid w:val="005C7387"/>
    <w:rsid w:val="005C7670"/>
    <w:rsid w:val="005C776B"/>
    <w:rsid w:val="005C779D"/>
    <w:rsid w:val="005C79D1"/>
    <w:rsid w:val="005C7E64"/>
    <w:rsid w:val="005C7ECA"/>
    <w:rsid w:val="005C7EF6"/>
    <w:rsid w:val="005D00E1"/>
    <w:rsid w:val="005D0605"/>
    <w:rsid w:val="005D07C4"/>
    <w:rsid w:val="005D0804"/>
    <w:rsid w:val="005D0A56"/>
    <w:rsid w:val="005D1013"/>
    <w:rsid w:val="005D113A"/>
    <w:rsid w:val="005D1782"/>
    <w:rsid w:val="005D18AA"/>
    <w:rsid w:val="005D1901"/>
    <w:rsid w:val="005D1A4C"/>
    <w:rsid w:val="005D1C14"/>
    <w:rsid w:val="005D1DAD"/>
    <w:rsid w:val="005D2CB1"/>
    <w:rsid w:val="005D2FC6"/>
    <w:rsid w:val="005D334A"/>
    <w:rsid w:val="005D37C0"/>
    <w:rsid w:val="005D3F0C"/>
    <w:rsid w:val="005D3F77"/>
    <w:rsid w:val="005D4537"/>
    <w:rsid w:val="005D4738"/>
    <w:rsid w:val="005D5790"/>
    <w:rsid w:val="005D57B0"/>
    <w:rsid w:val="005D59F9"/>
    <w:rsid w:val="005D5B34"/>
    <w:rsid w:val="005D5BF1"/>
    <w:rsid w:val="005D5DF9"/>
    <w:rsid w:val="005D5E1B"/>
    <w:rsid w:val="005D64C7"/>
    <w:rsid w:val="005D6D37"/>
    <w:rsid w:val="005D6E66"/>
    <w:rsid w:val="005D784E"/>
    <w:rsid w:val="005D7D5A"/>
    <w:rsid w:val="005D7F1E"/>
    <w:rsid w:val="005E00CF"/>
    <w:rsid w:val="005E02C4"/>
    <w:rsid w:val="005E0561"/>
    <w:rsid w:val="005E0D93"/>
    <w:rsid w:val="005E1140"/>
    <w:rsid w:val="005E11EB"/>
    <w:rsid w:val="005E186E"/>
    <w:rsid w:val="005E1906"/>
    <w:rsid w:val="005E2413"/>
    <w:rsid w:val="005E243A"/>
    <w:rsid w:val="005E2815"/>
    <w:rsid w:val="005E2D0C"/>
    <w:rsid w:val="005E3609"/>
    <w:rsid w:val="005E382C"/>
    <w:rsid w:val="005E3ADE"/>
    <w:rsid w:val="005E3D88"/>
    <w:rsid w:val="005E4134"/>
    <w:rsid w:val="005E4379"/>
    <w:rsid w:val="005E4ACA"/>
    <w:rsid w:val="005E4B52"/>
    <w:rsid w:val="005E4BFA"/>
    <w:rsid w:val="005E53ED"/>
    <w:rsid w:val="005E54CA"/>
    <w:rsid w:val="005E5667"/>
    <w:rsid w:val="005E5D71"/>
    <w:rsid w:val="005E5E2D"/>
    <w:rsid w:val="005E62BB"/>
    <w:rsid w:val="005E658F"/>
    <w:rsid w:val="005E66A6"/>
    <w:rsid w:val="005E66BD"/>
    <w:rsid w:val="005E68E9"/>
    <w:rsid w:val="005E6C43"/>
    <w:rsid w:val="005E6CEB"/>
    <w:rsid w:val="005E744B"/>
    <w:rsid w:val="005E7801"/>
    <w:rsid w:val="005F02C1"/>
    <w:rsid w:val="005F035C"/>
    <w:rsid w:val="005F050E"/>
    <w:rsid w:val="005F0665"/>
    <w:rsid w:val="005F0983"/>
    <w:rsid w:val="005F1150"/>
    <w:rsid w:val="005F1CBC"/>
    <w:rsid w:val="005F1D80"/>
    <w:rsid w:val="005F1EDF"/>
    <w:rsid w:val="005F2480"/>
    <w:rsid w:val="005F2AF4"/>
    <w:rsid w:val="005F2B64"/>
    <w:rsid w:val="005F2B81"/>
    <w:rsid w:val="005F2F4D"/>
    <w:rsid w:val="005F3754"/>
    <w:rsid w:val="005F37EB"/>
    <w:rsid w:val="005F3ECB"/>
    <w:rsid w:val="005F5501"/>
    <w:rsid w:val="005F55B4"/>
    <w:rsid w:val="005F55C3"/>
    <w:rsid w:val="005F5ABD"/>
    <w:rsid w:val="005F603C"/>
    <w:rsid w:val="005F6262"/>
    <w:rsid w:val="005F64C0"/>
    <w:rsid w:val="005F6D52"/>
    <w:rsid w:val="005F6D6D"/>
    <w:rsid w:val="005F717B"/>
    <w:rsid w:val="005F71AB"/>
    <w:rsid w:val="005F79D2"/>
    <w:rsid w:val="0060002E"/>
    <w:rsid w:val="0060092E"/>
    <w:rsid w:val="00600EEB"/>
    <w:rsid w:val="006010AD"/>
    <w:rsid w:val="0060118E"/>
    <w:rsid w:val="00601E99"/>
    <w:rsid w:val="00601F34"/>
    <w:rsid w:val="00602528"/>
    <w:rsid w:val="00602896"/>
    <w:rsid w:val="00602A4A"/>
    <w:rsid w:val="00602C68"/>
    <w:rsid w:val="00603495"/>
    <w:rsid w:val="00603FB5"/>
    <w:rsid w:val="00604035"/>
    <w:rsid w:val="006040FD"/>
    <w:rsid w:val="00604224"/>
    <w:rsid w:val="00604302"/>
    <w:rsid w:val="00604750"/>
    <w:rsid w:val="006047AD"/>
    <w:rsid w:val="006048BE"/>
    <w:rsid w:val="00604E8D"/>
    <w:rsid w:val="0060504A"/>
    <w:rsid w:val="0060586E"/>
    <w:rsid w:val="00606733"/>
    <w:rsid w:val="006067A8"/>
    <w:rsid w:val="0060681C"/>
    <w:rsid w:val="00606891"/>
    <w:rsid w:val="00606990"/>
    <w:rsid w:val="0060699A"/>
    <w:rsid w:val="00606B8A"/>
    <w:rsid w:val="0060791F"/>
    <w:rsid w:val="00607EE5"/>
    <w:rsid w:val="006103F3"/>
    <w:rsid w:val="006106FA"/>
    <w:rsid w:val="006108E4"/>
    <w:rsid w:val="00611333"/>
    <w:rsid w:val="00611511"/>
    <w:rsid w:val="006116E7"/>
    <w:rsid w:val="0061181F"/>
    <w:rsid w:val="00611A5B"/>
    <w:rsid w:val="00611F88"/>
    <w:rsid w:val="00612196"/>
    <w:rsid w:val="00612427"/>
    <w:rsid w:val="00612A1A"/>
    <w:rsid w:val="00612AA7"/>
    <w:rsid w:val="006130B5"/>
    <w:rsid w:val="00613489"/>
    <w:rsid w:val="00613F60"/>
    <w:rsid w:val="006149D9"/>
    <w:rsid w:val="00615171"/>
    <w:rsid w:val="006154B4"/>
    <w:rsid w:val="00615566"/>
    <w:rsid w:val="00615641"/>
    <w:rsid w:val="00615CE7"/>
    <w:rsid w:val="0061611A"/>
    <w:rsid w:val="00616211"/>
    <w:rsid w:val="006163CE"/>
    <w:rsid w:val="0061683C"/>
    <w:rsid w:val="006168D4"/>
    <w:rsid w:val="0061738B"/>
    <w:rsid w:val="00617556"/>
    <w:rsid w:val="00617756"/>
    <w:rsid w:val="006178BB"/>
    <w:rsid w:val="0062055E"/>
    <w:rsid w:val="00620626"/>
    <w:rsid w:val="00620B59"/>
    <w:rsid w:val="00621065"/>
    <w:rsid w:val="0062116D"/>
    <w:rsid w:val="0062135C"/>
    <w:rsid w:val="006218B2"/>
    <w:rsid w:val="006218F3"/>
    <w:rsid w:val="006224BA"/>
    <w:rsid w:val="00623520"/>
    <w:rsid w:val="00623823"/>
    <w:rsid w:val="00623C8B"/>
    <w:rsid w:val="00623FF3"/>
    <w:rsid w:val="00624754"/>
    <w:rsid w:val="00624C6A"/>
    <w:rsid w:val="00624DC8"/>
    <w:rsid w:val="00625141"/>
    <w:rsid w:val="006251C9"/>
    <w:rsid w:val="00625689"/>
    <w:rsid w:val="006258FF"/>
    <w:rsid w:val="00626648"/>
    <w:rsid w:val="00626C61"/>
    <w:rsid w:val="00626C89"/>
    <w:rsid w:val="00626D0C"/>
    <w:rsid w:val="00627560"/>
    <w:rsid w:val="00627935"/>
    <w:rsid w:val="00627C4B"/>
    <w:rsid w:val="00627FC8"/>
    <w:rsid w:val="00627FCE"/>
    <w:rsid w:val="00630370"/>
    <w:rsid w:val="00630AA1"/>
    <w:rsid w:val="00630D26"/>
    <w:rsid w:val="00630DE9"/>
    <w:rsid w:val="006310C4"/>
    <w:rsid w:val="00631200"/>
    <w:rsid w:val="006315E8"/>
    <w:rsid w:val="00632066"/>
    <w:rsid w:val="0063261E"/>
    <w:rsid w:val="0063286B"/>
    <w:rsid w:val="006328BA"/>
    <w:rsid w:val="006328EE"/>
    <w:rsid w:val="006329D9"/>
    <w:rsid w:val="00632B69"/>
    <w:rsid w:val="00632E45"/>
    <w:rsid w:val="00632F9E"/>
    <w:rsid w:val="006331F0"/>
    <w:rsid w:val="0063350A"/>
    <w:rsid w:val="0063371D"/>
    <w:rsid w:val="0063374E"/>
    <w:rsid w:val="00633991"/>
    <w:rsid w:val="00633DD8"/>
    <w:rsid w:val="0063422F"/>
    <w:rsid w:val="00634C7D"/>
    <w:rsid w:val="00634FB0"/>
    <w:rsid w:val="00635278"/>
    <w:rsid w:val="0063546D"/>
    <w:rsid w:val="0063560D"/>
    <w:rsid w:val="006357CB"/>
    <w:rsid w:val="0063584D"/>
    <w:rsid w:val="0063595B"/>
    <w:rsid w:val="00635A79"/>
    <w:rsid w:val="00635E60"/>
    <w:rsid w:val="006368C8"/>
    <w:rsid w:val="00636E95"/>
    <w:rsid w:val="00637491"/>
    <w:rsid w:val="00637774"/>
    <w:rsid w:val="00637A26"/>
    <w:rsid w:val="00637B5F"/>
    <w:rsid w:val="00640240"/>
    <w:rsid w:val="00640266"/>
    <w:rsid w:val="006403C0"/>
    <w:rsid w:val="00640D69"/>
    <w:rsid w:val="00641450"/>
    <w:rsid w:val="00641454"/>
    <w:rsid w:val="0064188E"/>
    <w:rsid w:val="00641DD2"/>
    <w:rsid w:val="0064220B"/>
    <w:rsid w:val="00642857"/>
    <w:rsid w:val="00642A39"/>
    <w:rsid w:val="00643464"/>
    <w:rsid w:val="00643472"/>
    <w:rsid w:val="00643A72"/>
    <w:rsid w:val="006444D3"/>
    <w:rsid w:val="00644725"/>
    <w:rsid w:val="0064499E"/>
    <w:rsid w:val="006449BD"/>
    <w:rsid w:val="00645376"/>
    <w:rsid w:val="0064588C"/>
    <w:rsid w:val="00645B66"/>
    <w:rsid w:val="00645FD7"/>
    <w:rsid w:val="006461BD"/>
    <w:rsid w:val="00646452"/>
    <w:rsid w:val="006467AF"/>
    <w:rsid w:val="00646973"/>
    <w:rsid w:val="00646AFF"/>
    <w:rsid w:val="00646CD5"/>
    <w:rsid w:val="00646CF0"/>
    <w:rsid w:val="00647236"/>
    <w:rsid w:val="006473C5"/>
    <w:rsid w:val="006476B0"/>
    <w:rsid w:val="006477D8"/>
    <w:rsid w:val="006501EE"/>
    <w:rsid w:val="006503DB"/>
    <w:rsid w:val="0065084A"/>
    <w:rsid w:val="00650B70"/>
    <w:rsid w:val="00651298"/>
    <w:rsid w:val="00651A59"/>
    <w:rsid w:val="00651D18"/>
    <w:rsid w:val="006520FE"/>
    <w:rsid w:val="006526DD"/>
    <w:rsid w:val="00652788"/>
    <w:rsid w:val="006527BA"/>
    <w:rsid w:val="00652B09"/>
    <w:rsid w:val="00653142"/>
    <w:rsid w:val="006535E4"/>
    <w:rsid w:val="00653EA2"/>
    <w:rsid w:val="00653FAC"/>
    <w:rsid w:val="0065404F"/>
    <w:rsid w:val="00654051"/>
    <w:rsid w:val="00654199"/>
    <w:rsid w:val="00654361"/>
    <w:rsid w:val="00654D9B"/>
    <w:rsid w:val="00654F67"/>
    <w:rsid w:val="0065512D"/>
    <w:rsid w:val="006555F6"/>
    <w:rsid w:val="0065566D"/>
    <w:rsid w:val="00655854"/>
    <w:rsid w:val="00655860"/>
    <w:rsid w:val="00655BF8"/>
    <w:rsid w:val="00655DB9"/>
    <w:rsid w:val="006570D7"/>
    <w:rsid w:val="006575F0"/>
    <w:rsid w:val="006578DB"/>
    <w:rsid w:val="00657A7B"/>
    <w:rsid w:val="00657DC8"/>
    <w:rsid w:val="00657E00"/>
    <w:rsid w:val="00660674"/>
    <w:rsid w:val="006606FF"/>
    <w:rsid w:val="0066087E"/>
    <w:rsid w:val="00660DD9"/>
    <w:rsid w:val="006610B1"/>
    <w:rsid w:val="00661175"/>
    <w:rsid w:val="006612C9"/>
    <w:rsid w:val="00661978"/>
    <w:rsid w:val="00661AB8"/>
    <w:rsid w:val="00661BCD"/>
    <w:rsid w:val="00661F40"/>
    <w:rsid w:val="00662257"/>
    <w:rsid w:val="00662842"/>
    <w:rsid w:val="00662C88"/>
    <w:rsid w:val="00662D06"/>
    <w:rsid w:val="00662E9E"/>
    <w:rsid w:val="006634FF"/>
    <w:rsid w:val="00663537"/>
    <w:rsid w:val="0066358A"/>
    <w:rsid w:val="006639FF"/>
    <w:rsid w:val="00663C59"/>
    <w:rsid w:val="00663FE5"/>
    <w:rsid w:val="00664D3A"/>
    <w:rsid w:val="0066547B"/>
    <w:rsid w:val="0066601E"/>
    <w:rsid w:val="00666716"/>
    <w:rsid w:val="0066680B"/>
    <w:rsid w:val="0066792F"/>
    <w:rsid w:val="00667B79"/>
    <w:rsid w:val="00667C00"/>
    <w:rsid w:val="00667CEF"/>
    <w:rsid w:val="00667F18"/>
    <w:rsid w:val="0067004F"/>
    <w:rsid w:val="0067006C"/>
    <w:rsid w:val="006709F0"/>
    <w:rsid w:val="00670AF7"/>
    <w:rsid w:val="00670CFF"/>
    <w:rsid w:val="00671036"/>
    <w:rsid w:val="00671606"/>
    <w:rsid w:val="00671999"/>
    <w:rsid w:val="00671B2F"/>
    <w:rsid w:val="00671B37"/>
    <w:rsid w:val="00672E32"/>
    <w:rsid w:val="006733FD"/>
    <w:rsid w:val="006734F8"/>
    <w:rsid w:val="00673798"/>
    <w:rsid w:val="00673823"/>
    <w:rsid w:val="00673A4D"/>
    <w:rsid w:val="00673C0A"/>
    <w:rsid w:val="00673C79"/>
    <w:rsid w:val="00673DFA"/>
    <w:rsid w:val="0067404A"/>
    <w:rsid w:val="006740E4"/>
    <w:rsid w:val="006744BF"/>
    <w:rsid w:val="00675826"/>
    <w:rsid w:val="00675C5C"/>
    <w:rsid w:val="00676A3B"/>
    <w:rsid w:val="00676CA1"/>
    <w:rsid w:val="00677174"/>
    <w:rsid w:val="006771DC"/>
    <w:rsid w:val="006775ED"/>
    <w:rsid w:val="00677B1B"/>
    <w:rsid w:val="00677DB0"/>
    <w:rsid w:val="00677F5B"/>
    <w:rsid w:val="0068029E"/>
    <w:rsid w:val="006802FA"/>
    <w:rsid w:val="0068086F"/>
    <w:rsid w:val="00680B41"/>
    <w:rsid w:val="00680D45"/>
    <w:rsid w:val="00680DCA"/>
    <w:rsid w:val="00680E3D"/>
    <w:rsid w:val="00680E81"/>
    <w:rsid w:val="00681583"/>
    <w:rsid w:val="006822BB"/>
    <w:rsid w:val="006822F6"/>
    <w:rsid w:val="0068254A"/>
    <w:rsid w:val="00682ADB"/>
    <w:rsid w:val="00682F2C"/>
    <w:rsid w:val="00682F6A"/>
    <w:rsid w:val="00683194"/>
    <w:rsid w:val="00683230"/>
    <w:rsid w:val="00683CB3"/>
    <w:rsid w:val="00683D62"/>
    <w:rsid w:val="00684EF5"/>
    <w:rsid w:val="00685596"/>
    <w:rsid w:val="006855B9"/>
    <w:rsid w:val="006856AC"/>
    <w:rsid w:val="00685755"/>
    <w:rsid w:val="00685FCE"/>
    <w:rsid w:val="00686478"/>
    <w:rsid w:val="00686D19"/>
    <w:rsid w:val="00686F30"/>
    <w:rsid w:val="00686FDF"/>
    <w:rsid w:val="006870AA"/>
    <w:rsid w:val="00687976"/>
    <w:rsid w:val="00687A7B"/>
    <w:rsid w:val="00687EE1"/>
    <w:rsid w:val="00687EF8"/>
    <w:rsid w:val="00690056"/>
    <w:rsid w:val="006902A9"/>
    <w:rsid w:val="006903E3"/>
    <w:rsid w:val="00690C27"/>
    <w:rsid w:val="00690C83"/>
    <w:rsid w:val="00690DA0"/>
    <w:rsid w:val="00690E1C"/>
    <w:rsid w:val="00691DD2"/>
    <w:rsid w:val="00691ECA"/>
    <w:rsid w:val="00692036"/>
    <w:rsid w:val="006924EF"/>
    <w:rsid w:val="00692545"/>
    <w:rsid w:val="00692E80"/>
    <w:rsid w:val="00693707"/>
    <w:rsid w:val="00693DAB"/>
    <w:rsid w:val="006940A9"/>
    <w:rsid w:val="00694CD1"/>
    <w:rsid w:val="00694D0E"/>
    <w:rsid w:val="00694ED2"/>
    <w:rsid w:val="00694ED6"/>
    <w:rsid w:val="00694FA8"/>
    <w:rsid w:val="00695640"/>
    <w:rsid w:val="00695A8C"/>
    <w:rsid w:val="00696107"/>
    <w:rsid w:val="006964DD"/>
    <w:rsid w:val="006964FF"/>
    <w:rsid w:val="006970DA"/>
    <w:rsid w:val="0069780D"/>
    <w:rsid w:val="00697A5B"/>
    <w:rsid w:val="00697AC1"/>
    <w:rsid w:val="006A0144"/>
    <w:rsid w:val="006A0332"/>
    <w:rsid w:val="006A037A"/>
    <w:rsid w:val="006A0A27"/>
    <w:rsid w:val="006A1774"/>
    <w:rsid w:val="006A1803"/>
    <w:rsid w:val="006A1A35"/>
    <w:rsid w:val="006A1BCD"/>
    <w:rsid w:val="006A1BFE"/>
    <w:rsid w:val="006A21E3"/>
    <w:rsid w:val="006A2597"/>
    <w:rsid w:val="006A2A45"/>
    <w:rsid w:val="006A2C8F"/>
    <w:rsid w:val="006A351E"/>
    <w:rsid w:val="006A3B80"/>
    <w:rsid w:val="006A40DD"/>
    <w:rsid w:val="006A445A"/>
    <w:rsid w:val="006A486D"/>
    <w:rsid w:val="006A4BE8"/>
    <w:rsid w:val="006A5064"/>
    <w:rsid w:val="006A54A4"/>
    <w:rsid w:val="006A5B16"/>
    <w:rsid w:val="006A5BA9"/>
    <w:rsid w:val="006A60A2"/>
    <w:rsid w:val="006A61ED"/>
    <w:rsid w:val="006A6369"/>
    <w:rsid w:val="006A63A2"/>
    <w:rsid w:val="006A6541"/>
    <w:rsid w:val="006A692A"/>
    <w:rsid w:val="006A6D4E"/>
    <w:rsid w:val="006A705F"/>
    <w:rsid w:val="006A714B"/>
    <w:rsid w:val="006A735C"/>
    <w:rsid w:val="006A7931"/>
    <w:rsid w:val="006A7C48"/>
    <w:rsid w:val="006B04AC"/>
    <w:rsid w:val="006B088A"/>
    <w:rsid w:val="006B1ED7"/>
    <w:rsid w:val="006B2256"/>
    <w:rsid w:val="006B2634"/>
    <w:rsid w:val="006B2A2A"/>
    <w:rsid w:val="006B2F13"/>
    <w:rsid w:val="006B33C6"/>
    <w:rsid w:val="006B345E"/>
    <w:rsid w:val="006B39CC"/>
    <w:rsid w:val="006B445C"/>
    <w:rsid w:val="006B446A"/>
    <w:rsid w:val="006B4D79"/>
    <w:rsid w:val="006B50DE"/>
    <w:rsid w:val="006B5230"/>
    <w:rsid w:val="006B63D3"/>
    <w:rsid w:val="006B6BBF"/>
    <w:rsid w:val="006B7262"/>
    <w:rsid w:val="006B7348"/>
    <w:rsid w:val="006B782D"/>
    <w:rsid w:val="006B7C15"/>
    <w:rsid w:val="006B7E43"/>
    <w:rsid w:val="006B7F0C"/>
    <w:rsid w:val="006C0050"/>
    <w:rsid w:val="006C0182"/>
    <w:rsid w:val="006C0688"/>
    <w:rsid w:val="006C0735"/>
    <w:rsid w:val="006C084D"/>
    <w:rsid w:val="006C0951"/>
    <w:rsid w:val="006C0B18"/>
    <w:rsid w:val="006C127B"/>
    <w:rsid w:val="006C12FC"/>
    <w:rsid w:val="006C1671"/>
    <w:rsid w:val="006C212B"/>
    <w:rsid w:val="006C2BB3"/>
    <w:rsid w:val="006C307C"/>
    <w:rsid w:val="006C3153"/>
    <w:rsid w:val="006C31E1"/>
    <w:rsid w:val="006C330C"/>
    <w:rsid w:val="006C337E"/>
    <w:rsid w:val="006C3406"/>
    <w:rsid w:val="006C396E"/>
    <w:rsid w:val="006C4107"/>
    <w:rsid w:val="006C456B"/>
    <w:rsid w:val="006C4CA1"/>
    <w:rsid w:val="006C5441"/>
    <w:rsid w:val="006C54E7"/>
    <w:rsid w:val="006C5884"/>
    <w:rsid w:val="006C5F72"/>
    <w:rsid w:val="006C6056"/>
    <w:rsid w:val="006C6273"/>
    <w:rsid w:val="006C6283"/>
    <w:rsid w:val="006C6AE2"/>
    <w:rsid w:val="006C6FA5"/>
    <w:rsid w:val="006C7145"/>
    <w:rsid w:val="006C7449"/>
    <w:rsid w:val="006C7760"/>
    <w:rsid w:val="006C789A"/>
    <w:rsid w:val="006C7B5F"/>
    <w:rsid w:val="006C7DE7"/>
    <w:rsid w:val="006C7E70"/>
    <w:rsid w:val="006C7F27"/>
    <w:rsid w:val="006D0599"/>
    <w:rsid w:val="006D0632"/>
    <w:rsid w:val="006D12AB"/>
    <w:rsid w:val="006D15FC"/>
    <w:rsid w:val="006D1E46"/>
    <w:rsid w:val="006D279E"/>
    <w:rsid w:val="006D28A3"/>
    <w:rsid w:val="006D2E8C"/>
    <w:rsid w:val="006D2FD0"/>
    <w:rsid w:val="006D317A"/>
    <w:rsid w:val="006D3739"/>
    <w:rsid w:val="006D3784"/>
    <w:rsid w:val="006D41C9"/>
    <w:rsid w:val="006D453C"/>
    <w:rsid w:val="006D454A"/>
    <w:rsid w:val="006D484F"/>
    <w:rsid w:val="006D4C86"/>
    <w:rsid w:val="006D4CE0"/>
    <w:rsid w:val="006D5343"/>
    <w:rsid w:val="006D55DA"/>
    <w:rsid w:val="006D5801"/>
    <w:rsid w:val="006D5BAA"/>
    <w:rsid w:val="006D5CC6"/>
    <w:rsid w:val="006D6488"/>
    <w:rsid w:val="006D6979"/>
    <w:rsid w:val="006D6AA5"/>
    <w:rsid w:val="006D6B39"/>
    <w:rsid w:val="006D6D13"/>
    <w:rsid w:val="006D6E3A"/>
    <w:rsid w:val="006D6FB8"/>
    <w:rsid w:val="006D71B2"/>
    <w:rsid w:val="006D7B40"/>
    <w:rsid w:val="006D7C2F"/>
    <w:rsid w:val="006E01C1"/>
    <w:rsid w:val="006E06EE"/>
    <w:rsid w:val="006E09D9"/>
    <w:rsid w:val="006E09E6"/>
    <w:rsid w:val="006E0E24"/>
    <w:rsid w:val="006E1A8A"/>
    <w:rsid w:val="006E2104"/>
    <w:rsid w:val="006E24C2"/>
    <w:rsid w:val="006E25D7"/>
    <w:rsid w:val="006E25E4"/>
    <w:rsid w:val="006E2939"/>
    <w:rsid w:val="006E29EE"/>
    <w:rsid w:val="006E35E6"/>
    <w:rsid w:val="006E3706"/>
    <w:rsid w:val="006E3BCF"/>
    <w:rsid w:val="006E3DD2"/>
    <w:rsid w:val="006E4579"/>
    <w:rsid w:val="006E49B8"/>
    <w:rsid w:val="006E4F71"/>
    <w:rsid w:val="006E56C5"/>
    <w:rsid w:val="006E56E1"/>
    <w:rsid w:val="006E586F"/>
    <w:rsid w:val="006E5BF0"/>
    <w:rsid w:val="006E6030"/>
    <w:rsid w:val="006E66D8"/>
    <w:rsid w:val="006E699E"/>
    <w:rsid w:val="006E6AF3"/>
    <w:rsid w:val="006E6BD2"/>
    <w:rsid w:val="006E6EB6"/>
    <w:rsid w:val="006E725B"/>
    <w:rsid w:val="006E74DC"/>
    <w:rsid w:val="006E7514"/>
    <w:rsid w:val="006E7F06"/>
    <w:rsid w:val="006F0683"/>
    <w:rsid w:val="006F0956"/>
    <w:rsid w:val="006F0F43"/>
    <w:rsid w:val="006F0F6E"/>
    <w:rsid w:val="006F16CB"/>
    <w:rsid w:val="006F1F1D"/>
    <w:rsid w:val="006F23D3"/>
    <w:rsid w:val="006F2A3A"/>
    <w:rsid w:val="006F2FAB"/>
    <w:rsid w:val="006F3238"/>
    <w:rsid w:val="006F3B2D"/>
    <w:rsid w:val="006F3E8D"/>
    <w:rsid w:val="006F3F30"/>
    <w:rsid w:val="006F405B"/>
    <w:rsid w:val="006F42B7"/>
    <w:rsid w:val="006F4CD6"/>
    <w:rsid w:val="006F4F18"/>
    <w:rsid w:val="006F5836"/>
    <w:rsid w:val="006F5A7C"/>
    <w:rsid w:val="006F610F"/>
    <w:rsid w:val="006F6196"/>
    <w:rsid w:val="006F621C"/>
    <w:rsid w:val="006F6228"/>
    <w:rsid w:val="006F673D"/>
    <w:rsid w:val="006F673E"/>
    <w:rsid w:val="006F70C7"/>
    <w:rsid w:val="006F72E6"/>
    <w:rsid w:val="006F7586"/>
    <w:rsid w:val="006F7A07"/>
    <w:rsid w:val="006F7F43"/>
    <w:rsid w:val="00700060"/>
    <w:rsid w:val="007004EA"/>
    <w:rsid w:val="00700AB3"/>
    <w:rsid w:val="00700F2A"/>
    <w:rsid w:val="007014B9"/>
    <w:rsid w:val="00701589"/>
    <w:rsid w:val="007021C4"/>
    <w:rsid w:val="0070223A"/>
    <w:rsid w:val="0070223B"/>
    <w:rsid w:val="00702D35"/>
    <w:rsid w:val="007030B5"/>
    <w:rsid w:val="0070348B"/>
    <w:rsid w:val="00703596"/>
    <w:rsid w:val="007036E2"/>
    <w:rsid w:val="00704216"/>
    <w:rsid w:val="007048F4"/>
    <w:rsid w:val="00704925"/>
    <w:rsid w:val="007049E7"/>
    <w:rsid w:val="00704A48"/>
    <w:rsid w:val="0070512A"/>
    <w:rsid w:val="0070550D"/>
    <w:rsid w:val="007057A1"/>
    <w:rsid w:val="00705A7D"/>
    <w:rsid w:val="00705C99"/>
    <w:rsid w:val="00705FA5"/>
    <w:rsid w:val="007062AB"/>
    <w:rsid w:val="0070646B"/>
    <w:rsid w:val="007068C3"/>
    <w:rsid w:val="00706A71"/>
    <w:rsid w:val="00706B11"/>
    <w:rsid w:val="00706C0E"/>
    <w:rsid w:val="00706E5C"/>
    <w:rsid w:val="00707008"/>
    <w:rsid w:val="007075E6"/>
    <w:rsid w:val="00707856"/>
    <w:rsid w:val="00707C2B"/>
    <w:rsid w:val="00707D78"/>
    <w:rsid w:val="0071027E"/>
    <w:rsid w:val="00711305"/>
    <w:rsid w:val="00711433"/>
    <w:rsid w:val="007114A5"/>
    <w:rsid w:val="0071150D"/>
    <w:rsid w:val="0071191A"/>
    <w:rsid w:val="00711FC8"/>
    <w:rsid w:val="00712BB8"/>
    <w:rsid w:val="007133C5"/>
    <w:rsid w:val="0071341C"/>
    <w:rsid w:val="00713AD7"/>
    <w:rsid w:val="00713C37"/>
    <w:rsid w:val="00713EC5"/>
    <w:rsid w:val="00713EE1"/>
    <w:rsid w:val="007140FC"/>
    <w:rsid w:val="0071441C"/>
    <w:rsid w:val="007144BF"/>
    <w:rsid w:val="0071484C"/>
    <w:rsid w:val="00714CE4"/>
    <w:rsid w:val="00714DD2"/>
    <w:rsid w:val="00715A90"/>
    <w:rsid w:val="00715F03"/>
    <w:rsid w:val="007164E2"/>
    <w:rsid w:val="00716597"/>
    <w:rsid w:val="00716740"/>
    <w:rsid w:val="00716EDC"/>
    <w:rsid w:val="00717C96"/>
    <w:rsid w:val="00717CFA"/>
    <w:rsid w:val="00717DEE"/>
    <w:rsid w:val="007206AE"/>
    <w:rsid w:val="007208F2"/>
    <w:rsid w:val="00721713"/>
    <w:rsid w:val="00721888"/>
    <w:rsid w:val="00721D37"/>
    <w:rsid w:val="007234F6"/>
    <w:rsid w:val="007235EB"/>
    <w:rsid w:val="007235F3"/>
    <w:rsid w:val="00723F2C"/>
    <w:rsid w:val="007241DC"/>
    <w:rsid w:val="007244EF"/>
    <w:rsid w:val="0072454A"/>
    <w:rsid w:val="00724785"/>
    <w:rsid w:val="007247CD"/>
    <w:rsid w:val="00724842"/>
    <w:rsid w:val="00724D5F"/>
    <w:rsid w:val="00725013"/>
    <w:rsid w:val="007251F6"/>
    <w:rsid w:val="0072563E"/>
    <w:rsid w:val="00725852"/>
    <w:rsid w:val="00725AE6"/>
    <w:rsid w:val="00727017"/>
    <w:rsid w:val="00727A92"/>
    <w:rsid w:val="00727B4C"/>
    <w:rsid w:val="007304AE"/>
    <w:rsid w:val="0073081C"/>
    <w:rsid w:val="00731574"/>
    <w:rsid w:val="00731656"/>
    <w:rsid w:val="007317B1"/>
    <w:rsid w:val="0073204F"/>
    <w:rsid w:val="00732072"/>
    <w:rsid w:val="0073213C"/>
    <w:rsid w:val="00732997"/>
    <w:rsid w:val="0073322C"/>
    <w:rsid w:val="007333AE"/>
    <w:rsid w:val="00733407"/>
    <w:rsid w:val="00733DA8"/>
    <w:rsid w:val="00733E5F"/>
    <w:rsid w:val="00733FBA"/>
    <w:rsid w:val="00734573"/>
    <w:rsid w:val="00734594"/>
    <w:rsid w:val="00734611"/>
    <w:rsid w:val="007348C1"/>
    <w:rsid w:val="00734BD0"/>
    <w:rsid w:val="00734C6B"/>
    <w:rsid w:val="00735468"/>
    <w:rsid w:val="00735734"/>
    <w:rsid w:val="00735AB9"/>
    <w:rsid w:val="00735C70"/>
    <w:rsid w:val="00735D4A"/>
    <w:rsid w:val="00735FF0"/>
    <w:rsid w:val="007360BC"/>
    <w:rsid w:val="0073612D"/>
    <w:rsid w:val="007366AC"/>
    <w:rsid w:val="007366ED"/>
    <w:rsid w:val="007367BC"/>
    <w:rsid w:val="0073718B"/>
    <w:rsid w:val="00737783"/>
    <w:rsid w:val="00737A04"/>
    <w:rsid w:val="00737F61"/>
    <w:rsid w:val="00737F8C"/>
    <w:rsid w:val="00740263"/>
    <w:rsid w:val="007403C0"/>
    <w:rsid w:val="00740945"/>
    <w:rsid w:val="00740D1F"/>
    <w:rsid w:val="00740F77"/>
    <w:rsid w:val="007414C9"/>
    <w:rsid w:val="00741885"/>
    <w:rsid w:val="00741994"/>
    <w:rsid w:val="00741D28"/>
    <w:rsid w:val="0074208D"/>
    <w:rsid w:val="00742399"/>
    <w:rsid w:val="00742855"/>
    <w:rsid w:val="007428C8"/>
    <w:rsid w:val="00742AAD"/>
    <w:rsid w:val="00742B97"/>
    <w:rsid w:val="00742DA9"/>
    <w:rsid w:val="00742FC8"/>
    <w:rsid w:val="007433E2"/>
    <w:rsid w:val="00743414"/>
    <w:rsid w:val="00743490"/>
    <w:rsid w:val="00743756"/>
    <w:rsid w:val="00743A25"/>
    <w:rsid w:val="00743FDC"/>
    <w:rsid w:val="00744603"/>
    <w:rsid w:val="00745626"/>
    <w:rsid w:val="00745724"/>
    <w:rsid w:val="00745914"/>
    <w:rsid w:val="0074595D"/>
    <w:rsid w:val="00745A43"/>
    <w:rsid w:val="007462C5"/>
    <w:rsid w:val="007466ED"/>
    <w:rsid w:val="00746A8F"/>
    <w:rsid w:val="00746F3F"/>
    <w:rsid w:val="007473B1"/>
    <w:rsid w:val="00747B49"/>
    <w:rsid w:val="007504F1"/>
    <w:rsid w:val="00750DF7"/>
    <w:rsid w:val="00751722"/>
    <w:rsid w:val="0075181E"/>
    <w:rsid w:val="00751D85"/>
    <w:rsid w:val="007527D3"/>
    <w:rsid w:val="007527FF"/>
    <w:rsid w:val="00752AF7"/>
    <w:rsid w:val="00752C57"/>
    <w:rsid w:val="00752FB3"/>
    <w:rsid w:val="007532EF"/>
    <w:rsid w:val="007537E3"/>
    <w:rsid w:val="00753C04"/>
    <w:rsid w:val="00753EDE"/>
    <w:rsid w:val="00753F75"/>
    <w:rsid w:val="007540AB"/>
    <w:rsid w:val="007540DC"/>
    <w:rsid w:val="0075410D"/>
    <w:rsid w:val="0075486F"/>
    <w:rsid w:val="00754A3E"/>
    <w:rsid w:val="00754C34"/>
    <w:rsid w:val="00754C91"/>
    <w:rsid w:val="00755590"/>
    <w:rsid w:val="00755820"/>
    <w:rsid w:val="00755BEA"/>
    <w:rsid w:val="0075612A"/>
    <w:rsid w:val="00756A9C"/>
    <w:rsid w:val="00756DDB"/>
    <w:rsid w:val="0075769F"/>
    <w:rsid w:val="00757855"/>
    <w:rsid w:val="00760214"/>
    <w:rsid w:val="00761168"/>
    <w:rsid w:val="0076135E"/>
    <w:rsid w:val="00761364"/>
    <w:rsid w:val="007615C5"/>
    <w:rsid w:val="00761C89"/>
    <w:rsid w:val="00762303"/>
    <w:rsid w:val="0076276D"/>
    <w:rsid w:val="00762897"/>
    <w:rsid w:val="00762990"/>
    <w:rsid w:val="00763211"/>
    <w:rsid w:val="007632EB"/>
    <w:rsid w:val="007638B0"/>
    <w:rsid w:val="00763933"/>
    <w:rsid w:val="00763963"/>
    <w:rsid w:val="007641EA"/>
    <w:rsid w:val="007645F2"/>
    <w:rsid w:val="0076493A"/>
    <w:rsid w:val="00764A31"/>
    <w:rsid w:val="00764E4A"/>
    <w:rsid w:val="00764FCE"/>
    <w:rsid w:val="00766295"/>
    <w:rsid w:val="00766352"/>
    <w:rsid w:val="00766750"/>
    <w:rsid w:val="00766ADB"/>
    <w:rsid w:val="007678D7"/>
    <w:rsid w:val="007679E1"/>
    <w:rsid w:val="00767B85"/>
    <w:rsid w:val="00767F07"/>
    <w:rsid w:val="0077051A"/>
    <w:rsid w:val="0077077E"/>
    <w:rsid w:val="007708E8"/>
    <w:rsid w:val="007709B4"/>
    <w:rsid w:val="0077110E"/>
    <w:rsid w:val="007714F1"/>
    <w:rsid w:val="00772497"/>
    <w:rsid w:val="00772AB4"/>
    <w:rsid w:val="00772B88"/>
    <w:rsid w:val="00772BAD"/>
    <w:rsid w:val="00772EA0"/>
    <w:rsid w:val="00773093"/>
    <w:rsid w:val="00773868"/>
    <w:rsid w:val="00773B4B"/>
    <w:rsid w:val="00773BA7"/>
    <w:rsid w:val="00774859"/>
    <w:rsid w:val="00774CF2"/>
    <w:rsid w:val="00774E8C"/>
    <w:rsid w:val="00774EED"/>
    <w:rsid w:val="0077505F"/>
    <w:rsid w:val="00775305"/>
    <w:rsid w:val="0077530F"/>
    <w:rsid w:val="00775357"/>
    <w:rsid w:val="00775C35"/>
    <w:rsid w:val="00775D13"/>
    <w:rsid w:val="00775D6A"/>
    <w:rsid w:val="007760C7"/>
    <w:rsid w:val="00776381"/>
    <w:rsid w:val="00776E88"/>
    <w:rsid w:val="00776F62"/>
    <w:rsid w:val="007776C1"/>
    <w:rsid w:val="00777DB2"/>
    <w:rsid w:val="00777E2F"/>
    <w:rsid w:val="00777E4D"/>
    <w:rsid w:val="00777F06"/>
    <w:rsid w:val="00780819"/>
    <w:rsid w:val="00780CAE"/>
    <w:rsid w:val="00781145"/>
    <w:rsid w:val="007812BD"/>
    <w:rsid w:val="007812F5"/>
    <w:rsid w:val="00781586"/>
    <w:rsid w:val="00781C4B"/>
    <w:rsid w:val="00781F67"/>
    <w:rsid w:val="00782226"/>
    <w:rsid w:val="007826B7"/>
    <w:rsid w:val="00782959"/>
    <w:rsid w:val="00782ECC"/>
    <w:rsid w:val="007831C2"/>
    <w:rsid w:val="007832E0"/>
    <w:rsid w:val="00783A64"/>
    <w:rsid w:val="00783D05"/>
    <w:rsid w:val="00783E01"/>
    <w:rsid w:val="0078404D"/>
    <w:rsid w:val="00784317"/>
    <w:rsid w:val="00784A81"/>
    <w:rsid w:val="00784DBE"/>
    <w:rsid w:val="00784F5F"/>
    <w:rsid w:val="00785446"/>
    <w:rsid w:val="007854EA"/>
    <w:rsid w:val="00785909"/>
    <w:rsid w:val="00786025"/>
    <w:rsid w:val="0078663E"/>
    <w:rsid w:val="00786A70"/>
    <w:rsid w:val="00786ABC"/>
    <w:rsid w:val="00786E75"/>
    <w:rsid w:val="00787149"/>
    <w:rsid w:val="0078729C"/>
    <w:rsid w:val="00787848"/>
    <w:rsid w:val="00787DB8"/>
    <w:rsid w:val="00790270"/>
    <w:rsid w:val="00790A01"/>
    <w:rsid w:val="007912C0"/>
    <w:rsid w:val="00791C2B"/>
    <w:rsid w:val="00791F21"/>
    <w:rsid w:val="00792151"/>
    <w:rsid w:val="0079234C"/>
    <w:rsid w:val="00793A10"/>
    <w:rsid w:val="00793A37"/>
    <w:rsid w:val="00793ABC"/>
    <w:rsid w:val="00793B47"/>
    <w:rsid w:val="00793C66"/>
    <w:rsid w:val="00793D2F"/>
    <w:rsid w:val="00793D98"/>
    <w:rsid w:val="00794311"/>
    <w:rsid w:val="00794C15"/>
    <w:rsid w:val="007950CA"/>
    <w:rsid w:val="00795105"/>
    <w:rsid w:val="00795393"/>
    <w:rsid w:val="00795564"/>
    <w:rsid w:val="007955E1"/>
    <w:rsid w:val="00795ACD"/>
    <w:rsid w:val="007962AC"/>
    <w:rsid w:val="007965A8"/>
    <w:rsid w:val="00796878"/>
    <w:rsid w:val="00796A4C"/>
    <w:rsid w:val="00796B2C"/>
    <w:rsid w:val="00797D74"/>
    <w:rsid w:val="007A01AC"/>
    <w:rsid w:val="007A0258"/>
    <w:rsid w:val="007A0B71"/>
    <w:rsid w:val="007A16DF"/>
    <w:rsid w:val="007A1C9B"/>
    <w:rsid w:val="007A2252"/>
    <w:rsid w:val="007A25A6"/>
    <w:rsid w:val="007A27FF"/>
    <w:rsid w:val="007A2FA2"/>
    <w:rsid w:val="007A32FC"/>
    <w:rsid w:val="007A3733"/>
    <w:rsid w:val="007A4155"/>
    <w:rsid w:val="007A4889"/>
    <w:rsid w:val="007A50B5"/>
    <w:rsid w:val="007A5268"/>
    <w:rsid w:val="007A5405"/>
    <w:rsid w:val="007A563F"/>
    <w:rsid w:val="007A5CC7"/>
    <w:rsid w:val="007A5EDE"/>
    <w:rsid w:val="007A629F"/>
    <w:rsid w:val="007A6447"/>
    <w:rsid w:val="007A6C44"/>
    <w:rsid w:val="007A6D12"/>
    <w:rsid w:val="007A7055"/>
    <w:rsid w:val="007A71B3"/>
    <w:rsid w:val="007A7252"/>
    <w:rsid w:val="007A725D"/>
    <w:rsid w:val="007A7452"/>
    <w:rsid w:val="007A7735"/>
    <w:rsid w:val="007A79C1"/>
    <w:rsid w:val="007B0137"/>
    <w:rsid w:val="007B0141"/>
    <w:rsid w:val="007B0651"/>
    <w:rsid w:val="007B0F41"/>
    <w:rsid w:val="007B158D"/>
    <w:rsid w:val="007B1877"/>
    <w:rsid w:val="007B1DEA"/>
    <w:rsid w:val="007B1F01"/>
    <w:rsid w:val="007B1FA8"/>
    <w:rsid w:val="007B20C5"/>
    <w:rsid w:val="007B24B0"/>
    <w:rsid w:val="007B25B8"/>
    <w:rsid w:val="007B2FE3"/>
    <w:rsid w:val="007B3104"/>
    <w:rsid w:val="007B32EA"/>
    <w:rsid w:val="007B36C8"/>
    <w:rsid w:val="007B3CDF"/>
    <w:rsid w:val="007B41D2"/>
    <w:rsid w:val="007B4BAF"/>
    <w:rsid w:val="007B4DB0"/>
    <w:rsid w:val="007B5661"/>
    <w:rsid w:val="007B5948"/>
    <w:rsid w:val="007B5D20"/>
    <w:rsid w:val="007B5E7C"/>
    <w:rsid w:val="007B5EDF"/>
    <w:rsid w:val="007B5FB6"/>
    <w:rsid w:val="007B61CD"/>
    <w:rsid w:val="007B64BD"/>
    <w:rsid w:val="007B6563"/>
    <w:rsid w:val="007B67D6"/>
    <w:rsid w:val="007B6D86"/>
    <w:rsid w:val="007B7469"/>
    <w:rsid w:val="007C0115"/>
    <w:rsid w:val="007C08BA"/>
    <w:rsid w:val="007C0BB8"/>
    <w:rsid w:val="007C0BE0"/>
    <w:rsid w:val="007C0CE9"/>
    <w:rsid w:val="007C0F12"/>
    <w:rsid w:val="007C1A24"/>
    <w:rsid w:val="007C1CF4"/>
    <w:rsid w:val="007C1E0D"/>
    <w:rsid w:val="007C1EDB"/>
    <w:rsid w:val="007C2382"/>
    <w:rsid w:val="007C23A5"/>
    <w:rsid w:val="007C2513"/>
    <w:rsid w:val="007C2B27"/>
    <w:rsid w:val="007C2EF8"/>
    <w:rsid w:val="007C31AF"/>
    <w:rsid w:val="007C348E"/>
    <w:rsid w:val="007C4035"/>
    <w:rsid w:val="007C46AA"/>
    <w:rsid w:val="007C478E"/>
    <w:rsid w:val="007C4FF2"/>
    <w:rsid w:val="007C5118"/>
    <w:rsid w:val="007C560A"/>
    <w:rsid w:val="007C5655"/>
    <w:rsid w:val="007C571A"/>
    <w:rsid w:val="007C60A2"/>
    <w:rsid w:val="007C6479"/>
    <w:rsid w:val="007C67F5"/>
    <w:rsid w:val="007C6C14"/>
    <w:rsid w:val="007C6C47"/>
    <w:rsid w:val="007C7335"/>
    <w:rsid w:val="007C7738"/>
    <w:rsid w:val="007C7997"/>
    <w:rsid w:val="007C7C33"/>
    <w:rsid w:val="007D009C"/>
    <w:rsid w:val="007D093E"/>
    <w:rsid w:val="007D0B24"/>
    <w:rsid w:val="007D1512"/>
    <w:rsid w:val="007D2332"/>
    <w:rsid w:val="007D2498"/>
    <w:rsid w:val="007D26F0"/>
    <w:rsid w:val="007D28DA"/>
    <w:rsid w:val="007D3C21"/>
    <w:rsid w:val="007D3E95"/>
    <w:rsid w:val="007D4115"/>
    <w:rsid w:val="007D48C5"/>
    <w:rsid w:val="007D5037"/>
    <w:rsid w:val="007D503A"/>
    <w:rsid w:val="007D513D"/>
    <w:rsid w:val="007D5367"/>
    <w:rsid w:val="007D577B"/>
    <w:rsid w:val="007D61C4"/>
    <w:rsid w:val="007D6880"/>
    <w:rsid w:val="007D68CB"/>
    <w:rsid w:val="007D6EE7"/>
    <w:rsid w:val="007D71BA"/>
    <w:rsid w:val="007D753D"/>
    <w:rsid w:val="007D76B7"/>
    <w:rsid w:val="007D7AED"/>
    <w:rsid w:val="007D7B22"/>
    <w:rsid w:val="007E0C31"/>
    <w:rsid w:val="007E0DEF"/>
    <w:rsid w:val="007E10F7"/>
    <w:rsid w:val="007E15A2"/>
    <w:rsid w:val="007E1934"/>
    <w:rsid w:val="007E19CA"/>
    <w:rsid w:val="007E223A"/>
    <w:rsid w:val="007E30AD"/>
    <w:rsid w:val="007E3112"/>
    <w:rsid w:val="007E32A9"/>
    <w:rsid w:val="007E34C3"/>
    <w:rsid w:val="007E3871"/>
    <w:rsid w:val="007E391A"/>
    <w:rsid w:val="007E425C"/>
    <w:rsid w:val="007E483A"/>
    <w:rsid w:val="007E4A87"/>
    <w:rsid w:val="007E4CAD"/>
    <w:rsid w:val="007E4D83"/>
    <w:rsid w:val="007E51BD"/>
    <w:rsid w:val="007E573D"/>
    <w:rsid w:val="007E5B87"/>
    <w:rsid w:val="007E5F04"/>
    <w:rsid w:val="007E6B6F"/>
    <w:rsid w:val="007E6BB1"/>
    <w:rsid w:val="007E7ECA"/>
    <w:rsid w:val="007F099B"/>
    <w:rsid w:val="007F1492"/>
    <w:rsid w:val="007F1A91"/>
    <w:rsid w:val="007F20CC"/>
    <w:rsid w:val="007F27F7"/>
    <w:rsid w:val="007F28BC"/>
    <w:rsid w:val="007F2AF9"/>
    <w:rsid w:val="007F2BB8"/>
    <w:rsid w:val="007F2F43"/>
    <w:rsid w:val="007F32BE"/>
    <w:rsid w:val="007F3BDF"/>
    <w:rsid w:val="007F3F77"/>
    <w:rsid w:val="007F4465"/>
    <w:rsid w:val="007F469E"/>
    <w:rsid w:val="007F4C0A"/>
    <w:rsid w:val="007F4CBB"/>
    <w:rsid w:val="007F5165"/>
    <w:rsid w:val="007F52E5"/>
    <w:rsid w:val="007F5D2C"/>
    <w:rsid w:val="007F5EFF"/>
    <w:rsid w:val="007F702A"/>
    <w:rsid w:val="007F7043"/>
    <w:rsid w:val="007F7EC4"/>
    <w:rsid w:val="007F7FBE"/>
    <w:rsid w:val="008014A6"/>
    <w:rsid w:val="00801888"/>
    <w:rsid w:val="00801A0A"/>
    <w:rsid w:val="008021E5"/>
    <w:rsid w:val="008026B8"/>
    <w:rsid w:val="008027E5"/>
    <w:rsid w:val="00803029"/>
    <w:rsid w:val="0080398D"/>
    <w:rsid w:val="008040C0"/>
    <w:rsid w:val="00804196"/>
    <w:rsid w:val="008043CD"/>
    <w:rsid w:val="00804F2D"/>
    <w:rsid w:val="008051EB"/>
    <w:rsid w:val="008055BD"/>
    <w:rsid w:val="00805B02"/>
    <w:rsid w:val="00805DA9"/>
    <w:rsid w:val="00806024"/>
    <w:rsid w:val="008060A5"/>
    <w:rsid w:val="00806507"/>
    <w:rsid w:val="008065BC"/>
    <w:rsid w:val="00806859"/>
    <w:rsid w:val="00806B4D"/>
    <w:rsid w:val="00806C78"/>
    <w:rsid w:val="008070F1"/>
    <w:rsid w:val="0080788A"/>
    <w:rsid w:val="0080799F"/>
    <w:rsid w:val="00807D5C"/>
    <w:rsid w:val="00807DFF"/>
    <w:rsid w:val="00807E7B"/>
    <w:rsid w:val="0081012D"/>
    <w:rsid w:val="008104B9"/>
    <w:rsid w:val="00810CE2"/>
    <w:rsid w:val="00810DDA"/>
    <w:rsid w:val="008110F3"/>
    <w:rsid w:val="0081152E"/>
    <w:rsid w:val="00811673"/>
    <w:rsid w:val="00811A23"/>
    <w:rsid w:val="00811C5B"/>
    <w:rsid w:val="00811E8B"/>
    <w:rsid w:val="00812841"/>
    <w:rsid w:val="00812911"/>
    <w:rsid w:val="00812F70"/>
    <w:rsid w:val="0081328E"/>
    <w:rsid w:val="00813B81"/>
    <w:rsid w:val="00813BAB"/>
    <w:rsid w:val="008142FA"/>
    <w:rsid w:val="008147EB"/>
    <w:rsid w:val="00814DF4"/>
    <w:rsid w:val="008150BE"/>
    <w:rsid w:val="008152FB"/>
    <w:rsid w:val="00815901"/>
    <w:rsid w:val="00815BA1"/>
    <w:rsid w:val="00815C03"/>
    <w:rsid w:val="00815EA5"/>
    <w:rsid w:val="008162F4"/>
    <w:rsid w:val="00816CB4"/>
    <w:rsid w:val="00816D88"/>
    <w:rsid w:val="00817011"/>
    <w:rsid w:val="00817CD7"/>
    <w:rsid w:val="008200B0"/>
    <w:rsid w:val="0082021B"/>
    <w:rsid w:val="0082028D"/>
    <w:rsid w:val="00820C0F"/>
    <w:rsid w:val="008212D9"/>
    <w:rsid w:val="00822270"/>
    <w:rsid w:val="008223DA"/>
    <w:rsid w:val="008227E6"/>
    <w:rsid w:val="008228DA"/>
    <w:rsid w:val="00822A1D"/>
    <w:rsid w:val="00823566"/>
    <w:rsid w:val="0082377A"/>
    <w:rsid w:val="0082379D"/>
    <w:rsid w:val="00823A19"/>
    <w:rsid w:val="00823AF1"/>
    <w:rsid w:val="00823B55"/>
    <w:rsid w:val="008240DF"/>
    <w:rsid w:val="00824103"/>
    <w:rsid w:val="008246D0"/>
    <w:rsid w:val="00824774"/>
    <w:rsid w:val="00824AAC"/>
    <w:rsid w:val="00824B51"/>
    <w:rsid w:val="00824D0A"/>
    <w:rsid w:val="00824E5B"/>
    <w:rsid w:val="00824F9A"/>
    <w:rsid w:val="00825BDC"/>
    <w:rsid w:val="00825D2A"/>
    <w:rsid w:val="00825FD1"/>
    <w:rsid w:val="008260AF"/>
    <w:rsid w:val="00826293"/>
    <w:rsid w:val="008269A1"/>
    <w:rsid w:val="00826BC9"/>
    <w:rsid w:val="00827133"/>
    <w:rsid w:val="0082720B"/>
    <w:rsid w:val="008276FD"/>
    <w:rsid w:val="00827779"/>
    <w:rsid w:val="00827B04"/>
    <w:rsid w:val="00827C9E"/>
    <w:rsid w:val="00827EFD"/>
    <w:rsid w:val="0083047E"/>
    <w:rsid w:val="008313DA"/>
    <w:rsid w:val="0083177D"/>
    <w:rsid w:val="008317A0"/>
    <w:rsid w:val="00831E55"/>
    <w:rsid w:val="00832163"/>
    <w:rsid w:val="00832E0D"/>
    <w:rsid w:val="008330E2"/>
    <w:rsid w:val="008335F3"/>
    <w:rsid w:val="0083378F"/>
    <w:rsid w:val="008338F4"/>
    <w:rsid w:val="00833DC7"/>
    <w:rsid w:val="00834CE4"/>
    <w:rsid w:val="00834D0C"/>
    <w:rsid w:val="00835664"/>
    <w:rsid w:val="008356B8"/>
    <w:rsid w:val="00835B9A"/>
    <w:rsid w:val="00835E3B"/>
    <w:rsid w:val="00835F3B"/>
    <w:rsid w:val="00835FD0"/>
    <w:rsid w:val="0083603F"/>
    <w:rsid w:val="0083606D"/>
    <w:rsid w:val="00836193"/>
    <w:rsid w:val="008361D7"/>
    <w:rsid w:val="00836269"/>
    <w:rsid w:val="0083652D"/>
    <w:rsid w:val="008365A3"/>
    <w:rsid w:val="0083673B"/>
    <w:rsid w:val="0083689A"/>
    <w:rsid w:val="00836C63"/>
    <w:rsid w:val="00836C92"/>
    <w:rsid w:val="00836FC2"/>
    <w:rsid w:val="00837430"/>
    <w:rsid w:val="008374A5"/>
    <w:rsid w:val="008379EC"/>
    <w:rsid w:val="00837BF0"/>
    <w:rsid w:val="00837E4D"/>
    <w:rsid w:val="008400EB"/>
    <w:rsid w:val="00840BF4"/>
    <w:rsid w:val="00840F86"/>
    <w:rsid w:val="0084199B"/>
    <w:rsid w:val="008424AE"/>
    <w:rsid w:val="00842802"/>
    <w:rsid w:val="00842DA6"/>
    <w:rsid w:val="008436EA"/>
    <w:rsid w:val="008437CD"/>
    <w:rsid w:val="00843C3C"/>
    <w:rsid w:val="0084401D"/>
    <w:rsid w:val="008440C0"/>
    <w:rsid w:val="00844325"/>
    <w:rsid w:val="008447D5"/>
    <w:rsid w:val="008449A2"/>
    <w:rsid w:val="008449FE"/>
    <w:rsid w:val="00844B96"/>
    <w:rsid w:val="00844BA6"/>
    <w:rsid w:val="00844E33"/>
    <w:rsid w:val="008456F8"/>
    <w:rsid w:val="00845E29"/>
    <w:rsid w:val="0084608A"/>
    <w:rsid w:val="008460EF"/>
    <w:rsid w:val="00846627"/>
    <w:rsid w:val="008469D6"/>
    <w:rsid w:val="00846A6B"/>
    <w:rsid w:val="00847497"/>
    <w:rsid w:val="00847885"/>
    <w:rsid w:val="00847A6A"/>
    <w:rsid w:val="00847DF6"/>
    <w:rsid w:val="00847EAD"/>
    <w:rsid w:val="00850903"/>
    <w:rsid w:val="00850AA0"/>
    <w:rsid w:val="00850BFD"/>
    <w:rsid w:val="00851096"/>
    <w:rsid w:val="00851FC0"/>
    <w:rsid w:val="00852347"/>
    <w:rsid w:val="0085234E"/>
    <w:rsid w:val="00852915"/>
    <w:rsid w:val="00852953"/>
    <w:rsid w:val="00852C65"/>
    <w:rsid w:val="00852FAD"/>
    <w:rsid w:val="0085303B"/>
    <w:rsid w:val="00853199"/>
    <w:rsid w:val="008539B1"/>
    <w:rsid w:val="00853B52"/>
    <w:rsid w:val="00854132"/>
    <w:rsid w:val="008542ED"/>
    <w:rsid w:val="00854E7A"/>
    <w:rsid w:val="00854ED1"/>
    <w:rsid w:val="0085506A"/>
    <w:rsid w:val="008550CB"/>
    <w:rsid w:val="0085541D"/>
    <w:rsid w:val="00855E5F"/>
    <w:rsid w:val="008560CA"/>
    <w:rsid w:val="00856A5D"/>
    <w:rsid w:val="008575DC"/>
    <w:rsid w:val="0086028E"/>
    <w:rsid w:val="00860414"/>
    <w:rsid w:val="00860BE6"/>
    <w:rsid w:val="00860CD2"/>
    <w:rsid w:val="00860CE3"/>
    <w:rsid w:val="0086139A"/>
    <w:rsid w:val="00861925"/>
    <w:rsid w:val="00862A82"/>
    <w:rsid w:val="00863464"/>
    <w:rsid w:val="00863666"/>
    <w:rsid w:val="00864284"/>
    <w:rsid w:val="00864518"/>
    <w:rsid w:val="008646DE"/>
    <w:rsid w:val="0086522A"/>
    <w:rsid w:val="00865232"/>
    <w:rsid w:val="0086542B"/>
    <w:rsid w:val="0086560E"/>
    <w:rsid w:val="00865686"/>
    <w:rsid w:val="008659DF"/>
    <w:rsid w:val="00865D6E"/>
    <w:rsid w:val="008661B0"/>
    <w:rsid w:val="008665FC"/>
    <w:rsid w:val="0086664C"/>
    <w:rsid w:val="0086698F"/>
    <w:rsid w:val="00866EAA"/>
    <w:rsid w:val="00867D68"/>
    <w:rsid w:val="008702C5"/>
    <w:rsid w:val="00871083"/>
    <w:rsid w:val="00871379"/>
    <w:rsid w:val="008715EF"/>
    <w:rsid w:val="0087186E"/>
    <w:rsid w:val="00871B6E"/>
    <w:rsid w:val="00871DD5"/>
    <w:rsid w:val="00872603"/>
    <w:rsid w:val="00872809"/>
    <w:rsid w:val="008730C4"/>
    <w:rsid w:val="00873A19"/>
    <w:rsid w:val="00873B3C"/>
    <w:rsid w:val="00873C0B"/>
    <w:rsid w:val="00874111"/>
    <w:rsid w:val="00874169"/>
    <w:rsid w:val="00874D70"/>
    <w:rsid w:val="008750A9"/>
    <w:rsid w:val="008756A1"/>
    <w:rsid w:val="0087585A"/>
    <w:rsid w:val="0087586A"/>
    <w:rsid w:val="00875A1D"/>
    <w:rsid w:val="00875CC5"/>
    <w:rsid w:val="008764BF"/>
    <w:rsid w:val="00876565"/>
    <w:rsid w:val="00876BB9"/>
    <w:rsid w:val="00876CA4"/>
    <w:rsid w:val="00876D3E"/>
    <w:rsid w:val="00876DC6"/>
    <w:rsid w:val="00876F9D"/>
    <w:rsid w:val="008772AD"/>
    <w:rsid w:val="0087737F"/>
    <w:rsid w:val="00877ED3"/>
    <w:rsid w:val="00877F00"/>
    <w:rsid w:val="00877F39"/>
    <w:rsid w:val="008802C7"/>
    <w:rsid w:val="00880638"/>
    <w:rsid w:val="0088083F"/>
    <w:rsid w:val="00880A30"/>
    <w:rsid w:val="00880E02"/>
    <w:rsid w:val="0088116E"/>
    <w:rsid w:val="0088121D"/>
    <w:rsid w:val="008815C3"/>
    <w:rsid w:val="008816EE"/>
    <w:rsid w:val="00881A98"/>
    <w:rsid w:val="00881B14"/>
    <w:rsid w:val="00881D7B"/>
    <w:rsid w:val="00882086"/>
    <w:rsid w:val="00882A02"/>
    <w:rsid w:val="00882A7D"/>
    <w:rsid w:val="00882C5F"/>
    <w:rsid w:val="00883277"/>
    <w:rsid w:val="00883A1B"/>
    <w:rsid w:val="00884014"/>
    <w:rsid w:val="0088436D"/>
    <w:rsid w:val="00884A1F"/>
    <w:rsid w:val="00885222"/>
    <w:rsid w:val="0088560A"/>
    <w:rsid w:val="008858D0"/>
    <w:rsid w:val="00885E73"/>
    <w:rsid w:val="00886343"/>
    <w:rsid w:val="0088685E"/>
    <w:rsid w:val="00886A24"/>
    <w:rsid w:val="00886AF5"/>
    <w:rsid w:val="00886CBE"/>
    <w:rsid w:val="0088747D"/>
    <w:rsid w:val="0088775B"/>
    <w:rsid w:val="00887CAE"/>
    <w:rsid w:val="00887DFB"/>
    <w:rsid w:val="00890047"/>
    <w:rsid w:val="008900F6"/>
    <w:rsid w:val="00890BA3"/>
    <w:rsid w:val="0089190C"/>
    <w:rsid w:val="00891BDC"/>
    <w:rsid w:val="00891D96"/>
    <w:rsid w:val="00891DC3"/>
    <w:rsid w:val="0089203D"/>
    <w:rsid w:val="008926AC"/>
    <w:rsid w:val="00892976"/>
    <w:rsid w:val="00892DF9"/>
    <w:rsid w:val="00892EFF"/>
    <w:rsid w:val="008930B4"/>
    <w:rsid w:val="008932A3"/>
    <w:rsid w:val="00893A73"/>
    <w:rsid w:val="00893BB2"/>
    <w:rsid w:val="00893BFC"/>
    <w:rsid w:val="00893D43"/>
    <w:rsid w:val="00893E86"/>
    <w:rsid w:val="00894A4F"/>
    <w:rsid w:val="00894E50"/>
    <w:rsid w:val="008951FF"/>
    <w:rsid w:val="00895D64"/>
    <w:rsid w:val="00895E50"/>
    <w:rsid w:val="00896301"/>
    <w:rsid w:val="00896539"/>
    <w:rsid w:val="00896957"/>
    <w:rsid w:val="00896B0F"/>
    <w:rsid w:val="00896B9A"/>
    <w:rsid w:val="00897751"/>
    <w:rsid w:val="0089788C"/>
    <w:rsid w:val="008A0258"/>
    <w:rsid w:val="008A06A5"/>
    <w:rsid w:val="008A076B"/>
    <w:rsid w:val="008A094C"/>
    <w:rsid w:val="008A0DDE"/>
    <w:rsid w:val="008A0F1B"/>
    <w:rsid w:val="008A0F63"/>
    <w:rsid w:val="008A1B57"/>
    <w:rsid w:val="008A1D28"/>
    <w:rsid w:val="008A20B9"/>
    <w:rsid w:val="008A3099"/>
    <w:rsid w:val="008A30F2"/>
    <w:rsid w:val="008A3825"/>
    <w:rsid w:val="008A3B0D"/>
    <w:rsid w:val="008A3D7B"/>
    <w:rsid w:val="008A3EAA"/>
    <w:rsid w:val="008A3F8F"/>
    <w:rsid w:val="008A3FA5"/>
    <w:rsid w:val="008A439C"/>
    <w:rsid w:val="008A44D8"/>
    <w:rsid w:val="008A4570"/>
    <w:rsid w:val="008A4767"/>
    <w:rsid w:val="008A49CF"/>
    <w:rsid w:val="008A4D8B"/>
    <w:rsid w:val="008A4E39"/>
    <w:rsid w:val="008A53EB"/>
    <w:rsid w:val="008A55FD"/>
    <w:rsid w:val="008A58A8"/>
    <w:rsid w:val="008A594E"/>
    <w:rsid w:val="008A59CD"/>
    <w:rsid w:val="008A64FF"/>
    <w:rsid w:val="008A6FB0"/>
    <w:rsid w:val="008A7172"/>
    <w:rsid w:val="008A72C3"/>
    <w:rsid w:val="008A787C"/>
    <w:rsid w:val="008A7927"/>
    <w:rsid w:val="008B019C"/>
    <w:rsid w:val="008B06DA"/>
    <w:rsid w:val="008B1464"/>
    <w:rsid w:val="008B15E1"/>
    <w:rsid w:val="008B1B86"/>
    <w:rsid w:val="008B1D63"/>
    <w:rsid w:val="008B28FB"/>
    <w:rsid w:val="008B2C0F"/>
    <w:rsid w:val="008B2C96"/>
    <w:rsid w:val="008B350B"/>
    <w:rsid w:val="008B3795"/>
    <w:rsid w:val="008B3B00"/>
    <w:rsid w:val="008B3B12"/>
    <w:rsid w:val="008B3FA3"/>
    <w:rsid w:val="008B4381"/>
    <w:rsid w:val="008B4C31"/>
    <w:rsid w:val="008B4C84"/>
    <w:rsid w:val="008B4D11"/>
    <w:rsid w:val="008B4E91"/>
    <w:rsid w:val="008B55C6"/>
    <w:rsid w:val="008B596A"/>
    <w:rsid w:val="008B5A9D"/>
    <w:rsid w:val="008B5EAD"/>
    <w:rsid w:val="008B603A"/>
    <w:rsid w:val="008B62D3"/>
    <w:rsid w:val="008B6319"/>
    <w:rsid w:val="008B677D"/>
    <w:rsid w:val="008B69D5"/>
    <w:rsid w:val="008B6B78"/>
    <w:rsid w:val="008B6FEB"/>
    <w:rsid w:val="008B70A7"/>
    <w:rsid w:val="008B7266"/>
    <w:rsid w:val="008B7411"/>
    <w:rsid w:val="008B7726"/>
    <w:rsid w:val="008B795A"/>
    <w:rsid w:val="008C0601"/>
    <w:rsid w:val="008C068B"/>
    <w:rsid w:val="008C0809"/>
    <w:rsid w:val="008C0BF9"/>
    <w:rsid w:val="008C0D36"/>
    <w:rsid w:val="008C0F1F"/>
    <w:rsid w:val="008C14AB"/>
    <w:rsid w:val="008C1627"/>
    <w:rsid w:val="008C16E9"/>
    <w:rsid w:val="008C1AF3"/>
    <w:rsid w:val="008C22A5"/>
    <w:rsid w:val="008C22BB"/>
    <w:rsid w:val="008C271A"/>
    <w:rsid w:val="008C2C70"/>
    <w:rsid w:val="008C2E56"/>
    <w:rsid w:val="008C3391"/>
    <w:rsid w:val="008C39F0"/>
    <w:rsid w:val="008C41D8"/>
    <w:rsid w:val="008C4492"/>
    <w:rsid w:val="008C49E6"/>
    <w:rsid w:val="008C4A3D"/>
    <w:rsid w:val="008C4AB9"/>
    <w:rsid w:val="008C4D43"/>
    <w:rsid w:val="008C50F5"/>
    <w:rsid w:val="008C553A"/>
    <w:rsid w:val="008C56F5"/>
    <w:rsid w:val="008C5B31"/>
    <w:rsid w:val="008C5D47"/>
    <w:rsid w:val="008C5D6D"/>
    <w:rsid w:val="008C63F7"/>
    <w:rsid w:val="008C650C"/>
    <w:rsid w:val="008C6559"/>
    <w:rsid w:val="008C6638"/>
    <w:rsid w:val="008C69AE"/>
    <w:rsid w:val="008C6C1F"/>
    <w:rsid w:val="008C6E54"/>
    <w:rsid w:val="008C7107"/>
    <w:rsid w:val="008C7401"/>
    <w:rsid w:val="008C763F"/>
    <w:rsid w:val="008C7DC9"/>
    <w:rsid w:val="008C7E18"/>
    <w:rsid w:val="008C7E99"/>
    <w:rsid w:val="008D004B"/>
    <w:rsid w:val="008D0507"/>
    <w:rsid w:val="008D0859"/>
    <w:rsid w:val="008D092F"/>
    <w:rsid w:val="008D0B7A"/>
    <w:rsid w:val="008D0F00"/>
    <w:rsid w:val="008D0FE6"/>
    <w:rsid w:val="008D1384"/>
    <w:rsid w:val="008D1767"/>
    <w:rsid w:val="008D1F80"/>
    <w:rsid w:val="008D2367"/>
    <w:rsid w:val="008D2A71"/>
    <w:rsid w:val="008D3887"/>
    <w:rsid w:val="008D3B44"/>
    <w:rsid w:val="008D3BFC"/>
    <w:rsid w:val="008D4452"/>
    <w:rsid w:val="008D47C2"/>
    <w:rsid w:val="008D4895"/>
    <w:rsid w:val="008D5055"/>
    <w:rsid w:val="008D511C"/>
    <w:rsid w:val="008D52A6"/>
    <w:rsid w:val="008D5781"/>
    <w:rsid w:val="008D58E8"/>
    <w:rsid w:val="008D5BC7"/>
    <w:rsid w:val="008D5C09"/>
    <w:rsid w:val="008D6068"/>
    <w:rsid w:val="008D616A"/>
    <w:rsid w:val="008D6670"/>
    <w:rsid w:val="008D6B95"/>
    <w:rsid w:val="008D6E0A"/>
    <w:rsid w:val="008D6E0B"/>
    <w:rsid w:val="008D7013"/>
    <w:rsid w:val="008D7063"/>
    <w:rsid w:val="008D79E0"/>
    <w:rsid w:val="008E04D6"/>
    <w:rsid w:val="008E0862"/>
    <w:rsid w:val="008E0899"/>
    <w:rsid w:val="008E1516"/>
    <w:rsid w:val="008E237F"/>
    <w:rsid w:val="008E240C"/>
    <w:rsid w:val="008E25D6"/>
    <w:rsid w:val="008E2659"/>
    <w:rsid w:val="008E26E9"/>
    <w:rsid w:val="008E27D2"/>
    <w:rsid w:val="008E31F7"/>
    <w:rsid w:val="008E32BA"/>
    <w:rsid w:val="008E32F6"/>
    <w:rsid w:val="008E35E9"/>
    <w:rsid w:val="008E368E"/>
    <w:rsid w:val="008E3B63"/>
    <w:rsid w:val="008E3C31"/>
    <w:rsid w:val="008E3CD8"/>
    <w:rsid w:val="008E3D80"/>
    <w:rsid w:val="008E3DC1"/>
    <w:rsid w:val="008E3DED"/>
    <w:rsid w:val="008E41F0"/>
    <w:rsid w:val="008E42FB"/>
    <w:rsid w:val="008E46BE"/>
    <w:rsid w:val="008E4711"/>
    <w:rsid w:val="008E483B"/>
    <w:rsid w:val="008E5528"/>
    <w:rsid w:val="008E5932"/>
    <w:rsid w:val="008E5B19"/>
    <w:rsid w:val="008E61BF"/>
    <w:rsid w:val="008E6549"/>
    <w:rsid w:val="008E6646"/>
    <w:rsid w:val="008E6B24"/>
    <w:rsid w:val="008E6C1B"/>
    <w:rsid w:val="008E6D0A"/>
    <w:rsid w:val="008E6E66"/>
    <w:rsid w:val="008E6FDC"/>
    <w:rsid w:val="008E702C"/>
    <w:rsid w:val="008E7778"/>
    <w:rsid w:val="008E7EFA"/>
    <w:rsid w:val="008F01FB"/>
    <w:rsid w:val="008F03E4"/>
    <w:rsid w:val="008F0607"/>
    <w:rsid w:val="008F0807"/>
    <w:rsid w:val="008F08FC"/>
    <w:rsid w:val="008F0C73"/>
    <w:rsid w:val="008F0F48"/>
    <w:rsid w:val="008F14B0"/>
    <w:rsid w:val="008F1B04"/>
    <w:rsid w:val="008F1E76"/>
    <w:rsid w:val="008F200A"/>
    <w:rsid w:val="008F210A"/>
    <w:rsid w:val="008F257C"/>
    <w:rsid w:val="008F2625"/>
    <w:rsid w:val="008F2825"/>
    <w:rsid w:val="008F2CC9"/>
    <w:rsid w:val="008F2E30"/>
    <w:rsid w:val="008F31B1"/>
    <w:rsid w:val="008F32C5"/>
    <w:rsid w:val="008F3433"/>
    <w:rsid w:val="008F3483"/>
    <w:rsid w:val="008F3954"/>
    <w:rsid w:val="008F3AB7"/>
    <w:rsid w:val="008F3B4F"/>
    <w:rsid w:val="008F3F42"/>
    <w:rsid w:val="008F4A7D"/>
    <w:rsid w:val="008F4C3E"/>
    <w:rsid w:val="008F5603"/>
    <w:rsid w:val="008F5CDD"/>
    <w:rsid w:val="008F5F57"/>
    <w:rsid w:val="008F6861"/>
    <w:rsid w:val="008F6AFB"/>
    <w:rsid w:val="008F6C08"/>
    <w:rsid w:val="008F6F9A"/>
    <w:rsid w:val="008F7211"/>
    <w:rsid w:val="008F7E6F"/>
    <w:rsid w:val="00900764"/>
    <w:rsid w:val="00900A9F"/>
    <w:rsid w:val="00900D33"/>
    <w:rsid w:val="00900F3E"/>
    <w:rsid w:val="00900FE4"/>
    <w:rsid w:val="009012D8"/>
    <w:rsid w:val="00901931"/>
    <w:rsid w:val="00901D3A"/>
    <w:rsid w:val="00901F75"/>
    <w:rsid w:val="00902427"/>
    <w:rsid w:val="0090275B"/>
    <w:rsid w:val="009027F7"/>
    <w:rsid w:val="0090297D"/>
    <w:rsid w:val="00902996"/>
    <w:rsid w:val="00902A6F"/>
    <w:rsid w:val="00902C3A"/>
    <w:rsid w:val="00902D07"/>
    <w:rsid w:val="0090312C"/>
    <w:rsid w:val="00903248"/>
    <w:rsid w:val="00903CD0"/>
    <w:rsid w:val="0090419B"/>
    <w:rsid w:val="00904259"/>
    <w:rsid w:val="009046D2"/>
    <w:rsid w:val="00904E5E"/>
    <w:rsid w:val="00904FDF"/>
    <w:rsid w:val="009050ED"/>
    <w:rsid w:val="00905DFD"/>
    <w:rsid w:val="0090638E"/>
    <w:rsid w:val="00906795"/>
    <w:rsid w:val="009074C7"/>
    <w:rsid w:val="00907D45"/>
    <w:rsid w:val="0091025E"/>
    <w:rsid w:val="00910565"/>
    <w:rsid w:val="009105FC"/>
    <w:rsid w:val="00910816"/>
    <w:rsid w:val="00910E81"/>
    <w:rsid w:val="00910E87"/>
    <w:rsid w:val="0091118D"/>
    <w:rsid w:val="009115A5"/>
    <w:rsid w:val="00911613"/>
    <w:rsid w:val="009118D2"/>
    <w:rsid w:val="00911962"/>
    <w:rsid w:val="00911E70"/>
    <w:rsid w:val="009120AE"/>
    <w:rsid w:val="00912B4D"/>
    <w:rsid w:val="00912D35"/>
    <w:rsid w:val="00913254"/>
    <w:rsid w:val="009133D6"/>
    <w:rsid w:val="00913597"/>
    <w:rsid w:val="00913B71"/>
    <w:rsid w:val="00914075"/>
    <w:rsid w:val="00915163"/>
    <w:rsid w:val="00915542"/>
    <w:rsid w:val="00915709"/>
    <w:rsid w:val="00915EB1"/>
    <w:rsid w:val="009160B7"/>
    <w:rsid w:val="0091646D"/>
    <w:rsid w:val="009164F0"/>
    <w:rsid w:val="00916A9D"/>
    <w:rsid w:val="00916F8A"/>
    <w:rsid w:val="0091703D"/>
    <w:rsid w:val="009171FD"/>
    <w:rsid w:val="009172FC"/>
    <w:rsid w:val="00917715"/>
    <w:rsid w:val="009178E8"/>
    <w:rsid w:val="00917C27"/>
    <w:rsid w:val="0092099A"/>
    <w:rsid w:val="009213EC"/>
    <w:rsid w:val="009215FC"/>
    <w:rsid w:val="00921651"/>
    <w:rsid w:val="00921C18"/>
    <w:rsid w:val="00922100"/>
    <w:rsid w:val="0092227E"/>
    <w:rsid w:val="009222D6"/>
    <w:rsid w:val="00922547"/>
    <w:rsid w:val="00922C90"/>
    <w:rsid w:val="009230DC"/>
    <w:rsid w:val="009232F5"/>
    <w:rsid w:val="009234F7"/>
    <w:rsid w:val="009237B5"/>
    <w:rsid w:val="0092425D"/>
    <w:rsid w:val="009242AB"/>
    <w:rsid w:val="009242C3"/>
    <w:rsid w:val="009249CF"/>
    <w:rsid w:val="00924DD0"/>
    <w:rsid w:val="00924DE5"/>
    <w:rsid w:val="0092503B"/>
    <w:rsid w:val="009258F8"/>
    <w:rsid w:val="00925EFA"/>
    <w:rsid w:val="00926140"/>
    <w:rsid w:val="0092615D"/>
    <w:rsid w:val="0092621F"/>
    <w:rsid w:val="009267E6"/>
    <w:rsid w:val="00926871"/>
    <w:rsid w:val="00927FF8"/>
    <w:rsid w:val="0093032D"/>
    <w:rsid w:val="009306AB"/>
    <w:rsid w:val="00930716"/>
    <w:rsid w:val="0093094A"/>
    <w:rsid w:val="009309B3"/>
    <w:rsid w:val="00930AB6"/>
    <w:rsid w:val="00930D90"/>
    <w:rsid w:val="00931192"/>
    <w:rsid w:val="009311A5"/>
    <w:rsid w:val="0093145D"/>
    <w:rsid w:val="00931DAE"/>
    <w:rsid w:val="00932711"/>
    <w:rsid w:val="009331C7"/>
    <w:rsid w:val="00933312"/>
    <w:rsid w:val="00933EBB"/>
    <w:rsid w:val="00933FCE"/>
    <w:rsid w:val="00934DE4"/>
    <w:rsid w:val="00934DFF"/>
    <w:rsid w:val="00934EBE"/>
    <w:rsid w:val="00935126"/>
    <w:rsid w:val="00935260"/>
    <w:rsid w:val="00935AA8"/>
    <w:rsid w:val="00935C9F"/>
    <w:rsid w:val="00935E1F"/>
    <w:rsid w:val="009360CC"/>
    <w:rsid w:val="00936135"/>
    <w:rsid w:val="0093658B"/>
    <w:rsid w:val="0093716F"/>
    <w:rsid w:val="009372CF"/>
    <w:rsid w:val="00937CBB"/>
    <w:rsid w:val="009402C3"/>
    <w:rsid w:val="00940388"/>
    <w:rsid w:val="00940EEA"/>
    <w:rsid w:val="00941079"/>
    <w:rsid w:val="009412CD"/>
    <w:rsid w:val="00941392"/>
    <w:rsid w:val="009415D4"/>
    <w:rsid w:val="009416B6"/>
    <w:rsid w:val="00941C59"/>
    <w:rsid w:val="00941E0C"/>
    <w:rsid w:val="00941EF1"/>
    <w:rsid w:val="009420B9"/>
    <w:rsid w:val="00942B5E"/>
    <w:rsid w:val="009431F7"/>
    <w:rsid w:val="00943271"/>
    <w:rsid w:val="009437B6"/>
    <w:rsid w:val="0094384F"/>
    <w:rsid w:val="00943BC3"/>
    <w:rsid w:val="00944309"/>
    <w:rsid w:val="00944957"/>
    <w:rsid w:val="00944C07"/>
    <w:rsid w:val="009452CF"/>
    <w:rsid w:val="00945320"/>
    <w:rsid w:val="009457EA"/>
    <w:rsid w:val="009458B6"/>
    <w:rsid w:val="00945C13"/>
    <w:rsid w:val="00945E28"/>
    <w:rsid w:val="00946150"/>
    <w:rsid w:val="00946C73"/>
    <w:rsid w:val="009475E5"/>
    <w:rsid w:val="00947B43"/>
    <w:rsid w:val="00947BAB"/>
    <w:rsid w:val="00947C06"/>
    <w:rsid w:val="00947EC7"/>
    <w:rsid w:val="009500BE"/>
    <w:rsid w:val="009502FF"/>
    <w:rsid w:val="009505F0"/>
    <w:rsid w:val="00950883"/>
    <w:rsid w:val="00950C8C"/>
    <w:rsid w:val="00950FD4"/>
    <w:rsid w:val="00951256"/>
    <w:rsid w:val="009516A3"/>
    <w:rsid w:val="00951CB9"/>
    <w:rsid w:val="00952265"/>
    <w:rsid w:val="009522F6"/>
    <w:rsid w:val="009523CD"/>
    <w:rsid w:val="00952519"/>
    <w:rsid w:val="00952554"/>
    <w:rsid w:val="00952DC4"/>
    <w:rsid w:val="00952E4F"/>
    <w:rsid w:val="00954661"/>
    <w:rsid w:val="009548A2"/>
    <w:rsid w:val="00954C87"/>
    <w:rsid w:val="00954CF2"/>
    <w:rsid w:val="00954FCA"/>
    <w:rsid w:val="00955CA5"/>
    <w:rsid w:val="00955FE2"/>
    <w:rsid w:val="009560BE"/>
    <w:rsid w:val="00956381"/>
    <w:rsid w:val="009563BF"/>
    <w:rsid w:val="00956ADE"/>
    <w:rsid w:val="009578D1"/>
    <w:rsid w:val="00957D7F"/>
    <w:rsid w:val="00957F64"/>
    <w:rsid w:val="0096007E"/>
    <w:rsid w:val="00960ED2"/>
    <w:rsid w:val="00960EFF"/>
    <w:rsid w:val="0096125E"/>
    <w:rsid w:val="00961280"/>
    <w:rsid w:val="0096161C"/>
    <w:rsid w:val="00961681"/>
    <w:rsid w:val="00961906"/>
    <w:rsid w:val="0096218B"/>
    <w:rsid w:val="0096219B"/>
    <w:rsid w:val="00962AA3"/>
    <w:rsid w:val="00962B3D"/>
    <w:rsid w:val="00963052"/>
    <w:rsid w:val="009647BF"/>
    <w:rsid w:val="00964AE2"/>
    <w:rsid w:val="00964D17"/>
    <w:rsid w:val="00965CF3"/>
    <w:rsid w:val="00965D9E"/>
    <w:rsid w:val="0096711D"/>
    <w:rsid w:val="00967789"/>
    <w:rsid w:val="00967CB5"/>
    <w:rsid w:val="00967F21"/>
    <w:rsid w:val="0097072D"/>
    <w:rsid w:val="00970A5F"/>
    <w:rsid w:val="009713C0"/>
    <w:rsid w:val="00971441"/>
    <w:rsid w:val="00971B2F"/>
    <w:rsid w:val="00971F8A"/>
    <w:rsid w:val="00972925"/>
    <w:rsid w:val="00972AC6"/>
    <w:rsid w:val="00972F2F"/>
    <w:rsid w:val="00973067"/>
    <w:rsid w:val="00973095"/>
    <w:rsid w:val="009732EF"/>
    <w:rsid w:val="0097354C"/>
    <w:rsid w:val="009735C6"/>
    <w:rsid w:val="00973960"/>
    <w:rsid w:val="00973CC6"/>
    <w:rsid w:val="00973CDF"/>
    <w:rsid w:val="00973F3F"/>
    <w:rsid w:val="00974A1B"/>
    <w:rsid w:val="00974ACA"/>
    <w:rsid w:val="00974D06"/>
    <w:rsid w:val="00974E68"/>
    <w:rsid w:val="009750D1"/>
    <w:rsid w:val="00975E0E"/>
    <w:rsid w:val="009760C9"/>
    <w:rsid w:val="00976260"/>
    <w:rsid w:val="0097638E"/>
    <w:rsid w:val="00976541"/>
    <w:rsid w:val="00976944"/>
    <w:rsid w:val="00976CD2"/>
    <w:rsid w:val="00976E59"/>
    <w:rsid w:val="00976F82"/>
    <w:rsid w:val="009770D5"/>
    <w:rsid w:val="00977268"/>
    <w:rsid w:val="00977317"/>
    <w:rsid w:val="009779AF"/>
    <w:rsid w:val="00977A06"/>
    <w:rsid w:val="00977A82"/>
    <w:rsid w:val="00977BD8"/>
    <w:rsid w:val="00977CBC"/>
    <w:rsid w:val="00977E03"/>
    <w:rsid w:val="00977F13"/>
    <w:rsid w:val="00980032"/>
    <w:rsid w:val="00980139"/>
    <w:rsid w:val="0098014F"/>
    <w:rsid w:val="009804FD"/>
    <w:rsid w:val="00981344"/>
    <w:rsid w:val="00981365"/>
    <w:rsid w:val="00981543"/>
    <w:rsid w:val="009815AB"/>
    <w:rsid w:val="0098185B"/>
    <w:rsid w:val="0098190D"/>
    <w:rsid w:val="00981C40"/>
    <w:rsid w:val="00981E71"/>
    <w:rsid w:val="009821C7"/>
    <w:rsid w:val="0098252E"/>
    <w:rsid w:val="009825A4"/>
    <w:rsid w:val="009829A2"/>
    <w:rsid w:val="0098324F"/>
    <w:rsid w:val="009836F2"/>
    <w:rsid w:val="009838E8"/>
    <w:rsid w:val="00984013"/>
    <w:rsid w:val="0098455A"/>
    <w:rsid w:val="00984FF1"/>
    <w:rsid w:val="00985062"/>
    <w:rsid w:val="009856BD"/>
    <w:rsid w:val="00985C00"/>
    <w:rsid w:val="00985F2D"/>
    <w:rsid w:val="009862AF"/>
    <w:rsid w:val="00986499"/>
    <w:rsid w:val="009864CC"/>
    <w:rsid w:val="00986827"/>
    <w:rsid w:val="00986B8B"/>
    <w:rsid w:val="00986E7D"/>
    <w:rsid w:val="009878AB"/>
    <w:rsid w:val="009878C7"/>
    <w:rsid w:val="00987A73"/>
    <w:rsid w:val="00987D4F"/>
    <w:rsid w:val="00987DDB"/>
    <w:rsid w:val="00990200"/>
    <w:rsid w:val="00990519"/>
    <w:rsid w:val="00990569"/>
    <w:rsid w:val="009905EF"/>
    <w:rsid w:val="009906A7"/>
    <w:rsid w:val="00990787"/>
    <w:rsid w:val="00990D5A"/>
    <w:rsid w:val="00990E41"/>
    <w:rsid w:val="00991207"/>
    <w:rsid w:val="009912D2"/>
    <w:rsid w:val="00991F20"/>
    <w:rsid w:val="0099200C"/>
    <w:rsid w:val="00992336"/>
    <w:rsid w:val="009925D5"/>
    <w:rsid w:val="009929A8"/>
    <w:rsid w:val="00992C8B"/>
    <w:rsid w:val="00993205"/>
    <w:rsid w:val="00993275"/>
    <w:rsid w:val="0099350C"/>
    <w:rsid w:val="00993B36"/>
    <w:rsid w:val="009942BF"/>
    <w:rsid w:val="009942D0"/>
    <w:rsid w:val="009943E3"/>
    <w:rsid w:val="009946D9"/>
    <w:rsid w:val="009948A1"/>
    <w:rsid w:val="00994E3B"/>
    <w:rsid w:val="0099566F"/>
    <w:rsid w:val="00995841"/>
    <w:rsid w:val="00995BCD"/>
    <w:rsid w:val="00995D7C"/>
    <w:rsid w:val="00995F50"/>
    <w:rsid w:val="00995F85"/>
    <w:rsid w:val="00996131"/>
    <w:rsid w:val="0099635C"/>
    <w:rsid w:val="009970DB"/>
    <w:rsid w:val="009976B6"/>
    <w:rsid w:val="009A0408"/>
    <w:rsid w:val="009A0C3B"/>
    <w:rsid w:val="009A0D21"/>
    <w:rsid w:val="009A0F42"/>
    <w:rsid w:val="009A1890"/>
    <w:rsid w:val="009A19CB"/>
    <w:rsid w:val="009A1B8B"/>
    <w:rsid w:val="009A1DC1"/>
    <w:rsid w:val="009A1F4A"/>
    <w:rsid w:val="009A21AC"/>
    <w:rsid w:val="009A2314"/>
    <w:rsid w:val="009A2961"/>
    <w:rsid w:val="009A29D7"/>
    <w:rsid w:val="009A3C33"/>
    <w:rsid w:val="009A4122"/>
    <w:rsid w:val="009A468A"/>
    <w:rsid w:val="009A46E9"/>
    <w:rsid w:val="009A4CFF"/>
    <w:rsid w:val="009A4D25"/>
    <w:rsid w:val="009A4EB7"/>
    <w:rsid w:val="009A55AA"/>
    <w:rsid w:val="009A56F6"/>
    <w:rsid w:val="009A5A1D"/>
    <w:rsid w:val="009A5A34"/>
    <w:rsid w:val="009A5DE5"/>
    <w:rsid w:val="009A5F92"/>
    <w:rsid w:val="009A641F"/>
    <w:rsid w:val="009A6466"/>
    <w:rsid w:val="009A71C8"/>
    <w:rsid w:val="009A7634"/>
    <w:rsid w:val="009B011F"/>
    <w:rsid w:val="009B0174"/>
    <w:rsid w:val="009B0636"/>
    <w:rsid w:val="009B08A6"/>
    <w:rsid w:val="009B0997"/>
    <w:rsid w:val="009B0EFF"/>
    <w:rsid w:val="009B180A"/>
    <w:rsid w:val="009B1BBA"/>
    <w:rsid w:val="009B1CB5"/>
    <w:rsid w:val="009B1F8D"/>
    <w:rsid w:val="009B21F9"/>
    <w:rsid w:val="009B297B"/>
    <w:rsid w:val="009B2CFE"/>
    <w:rsid w:val="009B3F61"/>
    <w:rsid w:val="009B4387"/>
    <w:rsid w:val="009B47EB"/>
    <w:rsid w:val="009B4A4F"/>
    <w:rsid w:val="009B4DF1"/>
    <w:rsid w:val="009B5A02"/>
    <w:rsid w:val="009B6A6D"/>
    <w:rsid w:val="009B7EE0"/>
    <w:rsid w:val="009C044D"/>
    <w:rsid w:val="009C06B6"/>
    <w:rsid w:val="009C07D2"/>
    <w:rsid w:val="009C09A4"/>
    <w:rsid w:val="009C0F96"/>
    <w:rsid w:val="009C1571"/>
    <w:rsid w:val="009C21BF"/>
    <w:rsid w:val="009C21E4"/>
    <w:rsid w:val="009C27AD"/>
    <w:rsid w:val="009C2D1C"/>
    <w:rsid w:val="009C2DC1"/>
    <w:rsid w:val="009C2F5C"/>
    <w:rsid w:val="009C34ED"/>
    <w:rsid w:val="009C3C5E"/>
    <w:rsid w:val="009C3ED8"/>
    <w:rsid w:val="009C3FD1"/>
    <w:rsid w:val="009C42B6"/>
    <w:rsid w:val="009C433D"/>
    <w:rsid w:val="009C461A"/>
    <w:rsid w:val="009C4654"/>
    <w:rsid w:val="009C4E4D"/>
    <w:rsid w:val="009C4FDC"/>
    <w:rsid w:val="009C5074"/>
    <w:rsid w:val="009C54BF"/>
    <w:rsid w:val="009C5765"/>
    <w:rsid w:val="009C63C6"/>
    <w:rsid w:val="009C641F"/>
    <w:rsid w:val="009C6DD6"/>
    <w:rsid w:val="009C7092"/>
    <w:rsid w:val="009C7605"/>
    <w:rsid w:val="009C77A8"/>
    <w:rsid w:val="009C7D2F"/>
    <w:rsid w:val="009C7D4E"/>
    <w:rsid w:val="009D0F63"/>
    <w:rsid w:val="009D1B42"/>
    <w:rsid w:val="009D2673"/>
    <w:rsid w:val="009D297F"/>
    <w:rsid w:val="009D2C03"/>
    <w:rsid w:val="009D2F13"/>
    <w:rsid w:val="009D329A"/>
    <w:rsid w:val="009D36F9"/>
    <w:rsid w:val="009D3B60"/>
    <w:rsid w:val="009D44A4"/>
    <w:rsid w:val="009D457E"/>
    <w:rsid w:val="009D45C8"/>
    <w:rsid w:val="009D467C"/>
    <w:rsid w:val="009D4891"/>
    <w:rsid w:val="009D48E2"/>
    <w:rsid w:val="009D4F53"/>
    <w:rsid w:val="009D5863"/>
    <w:rsid w:val="009D5CBE"/>
    <w:rsid w:val="009D5E62"/>
    <w:rsid w:val="009D6305"/>
    <w:rsid w:val="009D69CB"/>
    <w:rsid w:val="009D6E1E"/>
    <w:rsid w:val="009D712C"/>
    <w:rsid w:val="009D766C"/>
    <w:rsid w:val="009D7956"/>
    <w:rsid w:val="009D7998"/>
    <w:rsid w:val="009D79C9"/>
    <w:rsid w:val="009D7DC6"/>
    <w:rsid w:val="009E0835"/>
    <w:rsid w:val="009E0D0F"/>
    <w:rsid w:val="009E0D47"/>
    <w:rsid w:val="009E1535"/>
    <w:rsid w:val="009E162A"/>
    <w:rsid w:val="009E1747"/>
    <w:rsid w:val="009E1CD1"/>
    <w:rsid w:val="009E222D"/>
    <w:rsid w:val="009E2396"/>
    <w:rsid w:val="009E290C"/>
    <w:rsid w:val="009E29A2"/>
    <w:rsid w:val="009E2C58"/>
    <w:rsid w:val="009E2D29"/>
    <w:rsid w:val="009E2E4D"/>
    <w:rsid w:val="009E2F57"/>
    <w:rsid w:val="009E31F9"/>
    <w:rsid w:val="009E3335"/>
    <w:rsid w:val="009E3E91"/>
    <w:rsid w:val="009E3E93"/>
    <w:rsid w:val="009E402B"/>
    <w:rsid w:val="009E40B6"/>
    <w:rsid w:val="009E43CE"/>
    <w:rsid w:val="009E45D1"/>
    <w:rsid w:val="009E480F"/>
    <w:rsid w:val="009E4854"/>
    <w:rsid w:val="009E499E"/>
    <w:rsid w:val="009E4D47"/>
    <w:rsid w:val="009E4FB0"/>
    <w:rsid w:val="009E5194"/>
    <w:rsid w:val="009E524E"/>
    <w:rsid w:val="009E5253"/>
    <w:rsid w:val="009E56F3"/>
    <w:rsid w:val="009E5B22"/>
    <w:rsid w:val="009E5E30"/>
    <w:rsid w:val="009E675B"/>
    <w:rsid w:val="009E71A8"/>
    <w:rsid w:val="009E77FD"/>
    <w:rsid w:val="009E798B"/>
    <w:rsid w:val="009E7D12"/>
    <w:rsid w:val="009F01E8"/>
    <w:rsid w:val="009F086A"/>
    <w:rsid w:val="009F1141"/>
    <w:rsid w:val="009F1152"/>
    <w:rsid w:val="009F176E"/>
    <w:rsid w:val="009F2A03"/>
    <w:rsid w:val="009F3410"/>
    <w:rsid w:val="009F40A3"/>
    <w:rsid w:val="009F41CA"/>
    <w:rsid w:val="009F4AC1"/>
    <w:rsid w:val="009F4BA1"/>
    <w:rsid w:val="009F4E84"/>
    <w:rsid w:val="009F4F9E"/>
    <w:rsid w:val="009F5083"/>
    <w:rsid w:val="009F5774"/>
    <w:rsid w:val="009F5855"/>
    <w:rsid w:val="009F5ACF"/>
    <w:rsid w:val="009F60E3"/>
    <w:rsid w:val="009F6327"/>
    <w:rsid w:val="009F65AC"/>
    <w:rsid w:val="009F691A"/>
    <w:rsid w:val="009F7229"/>
    <w:rsid w:val="009F72B1"/>
    <w:rsid w:val="009F7389"/>
    <w:rsid w:val="009F7508"/>
    <w:rsid w:val="009F7B66"/>
    <w:rsid w:val="009F7F4C"/>
    <w:rsid w:val="00A00598"/>
    <w:rsid w:val="00A0086C"/>
    <w:rsid w:val="00A00B49"/>
    <w:rsid w:val="00A00D28"/>
    <w:rsid w:val="00A0112F"/>
    <w:rsid w:val="00A01506"/>
    <w:rsid w:val="00A019B2"/>
    <w:rsid w:val="00A01AED"/>
    <w:rsid w:val="00A01CF6"/>
    <w:rsid w:val="00A0240C"/>
    <w:rsid w:val="00A02634"/>
    <w:rsid w:val="00A026D1"/>
    <w:rsid w:val="00A02913"/>
    <w:rsid w:val="00A0313D"/>
    <w:rsid w:val="00A033BA"/>
    <w:rsid w:val="00A033CD"/>
    <w:rsid w:val="00A03D13"/>
    <w:rsid w:val="00A0410B"/>
    <w:rsid w:val="00A04180"/>
    <w:rsid w:val="00A045F2"/>
    <w:rsid w:val="00A04842"/>
    <w:rsid w:val="00A048D4"/>
    <w:rsid w:val="00A04C68"/>
    <w:rsid w:val="00A053C5"/>
    <w:rsid w:val="00A05B7B"/>
    <w:rsid w:val="00A05F56"/>
    <w:rsid w:val="00A06524"/>
    <w:rsid w:val="00A0674A"/>
    <w:rsid w:val="00A0712C"/>
    <w:rsid w:val="00A07477"/>
    <w:rsid w:val="00A074C9"/>
    <w:rsid w:val="00A07854"/>
    <w:rsid w:val="00A07B68"/>
    <w:rsid w:val="00A07D9B"/>
    <w:rsid w:val="00A10376"/>
    <w:rsid w:val="00A103CB"/>
    <w:rsid w:val="00A1058E"/>
    <w:rsid w:val="00A107E4"/>
    <w:rsid w:val="00A1084E"/>
    <w:rsid w:val="00A10988"/>
    <w:rsid w:val="00A10E16"/>
    <w:rsid w:val="00A10ECC"/>
    <w:rsid w:val="00A110CB"/>
    <w:rsid w:val="00A117D3"/>
    <w:rsid w:val="00A11927"/>
    <w:rsid w:val="00A11D62"/>
    <w:rsid w:val="00A1231D"/>
    <w:rsid w:val="00A12789"/>
    <w:rsid w:val="00A1299B"/>
    <w:rsid w:val="00A12C7C"/>
    <w:rsid w:val="00A130C5"/>
    <w:rsid w:val="00A13566"/>
    <w:rsid w:val="00A138E5"/>
    <w:rsid w:val="00A13B72"/>
    <w:rsid w:val="00A14219"/>
    <w:rsid w:val="00A1465F"/>
    <w:rsid w:val="00A14750"/>
    <w:rsid w:val="00A149D2"/>
    <w:rsid w:val="00A14B2A"/>
    <w:rsid w:val="00A14DB8"/>
    <w:rsid w:val="00A1501B"/>
    <w:rsid w:val="00A15380"/>
    <w:rsid w:val="00A1598B"/>
    <w:rsid w:val="00A15AEF"/>
    <w:rsid w:val="00A15D9D"/>
    <w:rsid w:val="00A15DEF"/>
    <w:rsid w:val="00A1608C"/>
    <w:rsid w:val="00A1614F"/>
    <w:rsid w:val="00A1622F"/>
    <w:rsid w:val="00A166BA"/>
    <w:rsid w:val="00A1675E"/>
    <w:rsid w:val="00A1699E"/>
    <w:rsid w:val="00A16CD4"/>
    <w:rsid w:val="00A16F1B"/>
    <w:rsid w:val="00A174C0"/>
    <w:rsid w:val="00A175D5"/>
    <w:rsid w:val="00A17C5D"/>
    <w:rsid w:val="00A2004E"/>
    <w:rsid w:val="00A2088B"/>
    <w:rsid w:val="00A20D57"/>
    <w:rsid w:val="00A214B2"/>
    <w:rsid w:val="00A216D8"/>
    <w:rsid w:val="00A2184E"/>
    <w:rsid w:val="00A218A0"/>
    <w:rsid w:val="00A218F9"/>
    <w:rsid w:val="00A21C1C"/>
    <w:rsid w:val="00A21CE6"/>
    <w:rsid w:val="00A21DBE"/>
    <w:rsid w:val="00A22155"/>
    <w:rsid w:val="00A22BFF"/>
    <w:rsid w:val="00A2317B"/>
    <w:rsid w:val="00A23249"/>
    <w:rsid w:val="00A2346B"/>
    <w:rsid w:val="00A236A8"/>
    <w:rsid w:val="00A2394A"/>
    <w:rsid w:val="00A23D14"/>
    <w:rsid w:val="00A24092"/>
    <w:rsid w:val="00A245D1"/>
    <w:rsid w:val="00A24642"/>
    <w:rsid w:val="00A2471D"/>
    <w:rsid w:val="00A251E6"/>
    <w:rsid w:val="00A2542D"/>
    <w:rsid w:val="00A254C1"/>
    <w:rsid w:val="00A25F2D"/>
    <w:rsid w:val="00A26D2C"/>
    <w:rsid w:val="00A26DF9"/>
    <w:rsid w:val="00A2732B"/>
    <w:rsid w:val="00A27966"/>
    <w:rsid w:val="00A27DE2"/>
    <w:rsid w:val="00A30481"/>
    <w:rsid w:val="00A304D2"/>
    <w:rsid w:val="00A30536"/>
    <w:rsid w:val="00A30591"/>
    <w:rsid w:val="00A3084A"/>
    <w:rsid w:val="00A3085E"/>
    <w:rsid w:val="00A30E91"/>
    <w:rsid w:val="00A313F6"/>
    <w:rsid w:val="00A315DB"/>
    <w:rsid w:val="00A319EB"/>
    <w:rsid w:val="00A31C07"/>
    <w:rsid w:val="00A31E61"/>
    <w:rsid w:val="00A320E7"/>
    <w:rsid w:val="00A3250E"/>
    <w:rsid w:val="00A32611"/>
    <w:rsid w:val="00A32AAC"/>
    <w:rsid w:val="00A32CA5"/>
    <w:rsid w:val="00A32D39"/>
    <w:rsid w:val="00A333DA"/>
    <w:rsid w:val="00A3366B"/>
    <w:rsid w:val="00A336D3"/>
    <w:rsid w:val="00A33AA1"/>
    <w:rsid w:val="00A33E52"/>
    <w:rsid w:val="00A340FB"/>
    <w:rsid w:val="00A345E7"/>
    <w:rsid w:val="00A34673"/>
    <w:rsid w:val="00A3497C"/>
    <w:rsid w:val="00A34BC8"/>
    <w:rsid w:val="00A34CB0"/>
    <w:rsid w:val="00A34EDA"/>
    <w:rsid w:val="00A35049"/>
    <w:rsid w:val="00A35F0B"/>
    <w:rsid w:val="00A3610E"/>
    <w:rsid w:val="00A3622C"/>
    <w:rsid w:val="00A363B9"/>
    <w:rsid w:val="00A36414"/>
    <w:rsid w:val="00A3667A"/>
    <w:rsid w:val="00A369D6"/>
    <w:rsid w:val="00A369ED"/>
    <w:rsid w:val="00A36F87"/>
    <w:rsid w:val="00A370A1"/>
    <w:rsid w:val="00A374AE"/>
    <w:rsid w:val="00A37663"/>
    <w:rsid w:val="00A376D7"/>
    <w:rsid w:val="00A3774A"/>
    <w:rsid w:val="00A37B7D"/>
    <w:rsid w:val="00A40442"/>
    <w:rsid w:val="00A4073E"/>
    <w:rsid w:val="00A40BD5"/>
    <w:rsid w:val="00A40CDE"/>
    <w:rsid w:val="00A412F6"/>
    <w:rsid w:val="00A41431"/>
    <w:rsid w:val="00A414B1"/>
    <w:rsid w:val="00A414E3"/>
    <w:rsid w:val="00A419C6"/>
    <w:rsid w:val="00A419D6"/>
    <w:rsid w:val="00A41CFC"/>
    <w:rsid w:val="00A41FA6"/>
    <w:rsid w:val="00A42FAE"/>
    <w:rsid w:val="00A43368"/>
    <w:rsid w:val="00A433B7"/>
    <w:rsid w:val="00A4397F"/>
    <w:rsid w:val="00A44082"/>
    <w:rsid w:val="00A44397"/>
    <w:rsid w:val="00A443DF"/>
    <w:rsid w:val="00A4534F"/>
    <w:rsid w:val="00A455A1"/>
    <w:rsid w:val="00A45B7F"/>
    <w:rsid w:val="00A45EA1"/>
    <w:rsid w:val="00A4629D"/>
    <w:rsid w:val="00A463C6"/>
    <w:rsid w:val="00A46603"/>
    <w:rsid w:val="00A46E85"/>
    <w:rsid w:val="00A4737F"/>
    <w:rsid w:val="00A4744B"/>
    <w:rsid w:val="00A47706"/>
    <w:rsid w:val="00A47A99"/>
    <w:rsid w:val="00A47ED7"/>
    <w:rsid w:val="00A4ED70"/>
    <w:rsid w:val="00A501F4"/>
    <w:rsid w:val="00A50655"/>
    <w:rsid w:val="00A50B1B"/>
    <w:rsid w:val="00A50C49"/>
    <w:rsid w:val="00A50E83"/>
    <w:rsid w:val="00A513AF"/>
    <w:rsid w:val="00A515EC"/>
    <w:rsid w:val="00A51870"/>
    <w:rsid w:val="00A518F8"/>
    <w:rsid w:val="00A519A5"/>
    <w:rsid w:val="00A5208A"/>
    <w:rsid w:val="00A521CB"/>
    <w:rsid w:val="00A52246"/>
    <w:rsid w:val="00A52466"/>
    <w:rsid w:val="00A5264D"/>
    <w:rsid w:val="00A52B15"/>
    <w:rsid w:val="00A52C85"/>
    <w:rsid w:val="00A52E37"/>
    <w:rsid w:val="00A53452"/>
    <w:rsid w:val="00A53EC5"/>
    <w:rsid w:val="00A54A04"/>
    <w:rsid w:val="00A54E22"/>
    <w:rsid w:val="00A55017"/>
    <w:rsid w:val="00A551C2"/>
    <w:rsid w:val="00A55356"/>
    <w:rsid w:val="00A555B2"/>
    <w:rsid w:val="00A5590A"/>
    <w:rsid w:val="00A55BB2"/>
    <w:rsid w:val="00A55F5F"/>
    <w:rsid w:val="00A5638D"/>
    <w:rsid w:val="00A5681C"/>
    <w:rsid w:val="00A56902"/>
    <w:rsid w:val="00A56B26"/>
    <w:rsid w:val="00A56BE2"/>
    <w:rsid w:val="00A57033"/>
    <w:rsid w:val="00A57321"/>
    <w:rsid w:val="00A576EF"/>
    <w:rsid w:val="00A57967"/>
    <w:rsid w:val="00A57A93"/>
    <w:rsid w:val="00A57CC9"/>
    <w:rsid w:val="00A57D58"/>
    <w:rsid w:val="00A57E85"/>
    <w:rsid w:val="00A60239"/>
    <w:rsid w:val="00A60455"/>
    <w:rsid w:val="00A612B5"/>
    <w:rsid w:val="00A6176A"/>
    <w:rsid w:val="00A61888"/>
    <w:rsid w:val="00A61D19"/>
    <w:rsid w:val="00A61D22"/>
    <w:rsid w:val="00A62A37"/>
    <w:rsid w:val="00A62CAC"/>
    <w:rsid w:val="00A62E7D"/>
    <w:rsid w:val="00A636B5"/>
    <w:rsid w:val="00A63CA8"/>
    <w:rsid w:val="00A641FF"/>
    <w:rsid w:val="00A64514"/>
    <w:rsid w:val="00A6458C"/>
    <w:rsid w:val="00A65139"/>
    <w:rsid w:val="00A651CD"/>
    <w:rsid w:val="00A654C8"/>
    <w:rsid w:val="00A654F5"/>
    <w:rsid w:val="00A656E2"/>
    <w:rsid w:val="00A65E5B"/>
    <w:rsid w:val="00A65F40"/>
    <w:rsid w:val="00A67079"/>
    <w:rsid w:val="00A6749C"/>
    <w:rsid w:val="00A674D5"/>
    <w:rsid w:val="00A67743"/>
    <w:rsid w:val="00A700CF"/>
    <w:rsid w:val="00A709A2"/>
    <w:rsid w:val="00A71287"/>
    <w:rsid w:val="00A71B12"/>
    <w:rsid w:val="00A71B7A"/>
    <w:rsid w:val="00A71E7D"/>
    <w:rsid w:val="00A720D3"/>
    <w:rsid w:val="00A72CB5"/>
    <w:rsid w:val="00A73124"/>
    <w:rsid w:val="00A732AA"/>
    <w:rsid w:val="00A734C3"/>
    <w:rsid w:val="00A73F17"/>
    <w:rsid w:val="00A7442B"/>
    <w:rsid w:val="00A74835"/>
    <w:rsid w:val="00A74C34"/>
    <w:rsid w:val="00A755CB"/>
    <w:rsid w:val="00A75A6A"/>
    <w:rsid w:val="00A75DB2"/>
    <w:rsid w:val="00A75F24"/>
    <w:rsid w:val="00A7609C"/>
    <w:rsid w:val="00A768AA"/>
    <w:rsid w:val="00A76CE8"/>
    <w:rsid w:val="00A76EF1"/>
    <w:rsid w:val="00A77A1B"/>
    <w:rsid w:val="00A77E9E"/>
    <w:rsid w:val="00A77FE6"/>
    <w:rsid w:val="00A801FE"/>
    <w:rsid w:val="00A8029C"/>
    <w:rsid w:val="00A808F5"/>
    <w:rsid w:val="00A80B7A"/>
    <w:rsid w:val="00A80E12"/>
    <w:rsid w:val="00A811B2"/>
    <w:rsid w:val="00A81231"/>
    <w:rsid w:val="00A814BC"/>
    <w:rsid w:val="00A819AE"/>
    <w:rsid w:val="00A81A5D"/>
    <w:rsid w:val="00A82032"/>
    <w:rsid w:val="00A825D0"/>
    <w:rsid w:val="00A8295B"/>
    <w:rsid w:val="00A8322E"/>
    <w:rsid w:val="00A8326D"/>
    <w:rsid w:val="00A8327E"/>
    <w:rsid w:val="00A837AF"/>
    <w:rsid w:val="00A83BAE"/>
    <w:rsid w:val="00A83F31"/>
    <w:rsid w:val="00A83FD9"/>
    <w:rsid w:val="00A8418D"/>
    <w:rsid w:val="00A8433A"/>
    <w:rsid w:val="00A84347"/>
    <w:rsid w:val="00A84663"/>
    <w:rsid w:val="00A847FD"/>
    <w:rsid w:val="00A84CF3"/>
    <w:rsid w:val="00A850D8"/>
    <w:rsid w:val="00A85C24"/>
    <w:rsid w:val="00A8622C"/>
    <w:rsid w:val="00A87149"/>
    <w:rsid w:val="00A87936"/>
    <w:rsid w:val="00A87A29"/>
    <w:rsid w:val="00A90175"/>
    <w:rsid w:val="00A905B4"/>
    <w:rsid w:val="00A90B87"/>
    <w:rsid w:val="00A912D1"/>
    <w:rsid w:val="00A91516"/>
    <w:rsid w:val="00A91B7D"/>
    <w:rsid w:val="00A91F1B"/>
    <w:rsid w:val="00A921E2"/>
    <w:rsid w:val="00A92E91"/>
    <w:rsid w:val="00A92EA0"/>
    <w:rsid w:val="00A939CB"/>
    <w:rsid w:val="00A93C91"/>
    <w:rsid w:val="00A93EB7"/>
    <w:rsid w:val="00A94328"/>
    <w:rsid w:val="00A945F5"/>
    <w:rsid w:val="00A9462C"/>
    <w:rsid w:val="00A94AF0"/>
    <w:rsid w:val="00A94D9E"/>
    <w:rsid w:val="00A94F1A"/>
    <w:rsid w:val="00A95516"/>
    <w:rsid w:val="00A95A40"/>
    <w:rsid w:val="00A95F9E"/>
    <w:rsid w:val="00A96167"/>
    <w:rsid w:val="00A963E7"/>
    <w:rsid w:val="00A965A1"/>
    <w:rsid w:val="00A96F94"/>
    <w:rsid w:val="00A975B3"/>
    <w:rsid w:val="00A97736"/>
    <w:rsid w:val="00AA017C"/>
    <w:rsid w:val="00AA0345"/>
    <w:rsid w:val="00AA0618"/>
    <w:rsid w:val="00AA1339"/>
    <w:rsid w:val="00AA1620"/>
    <w:rsid w:val="00AA17C1"/>
    <w:rsid w:val="00AA1DC9"/>
    <w:rsid w:val="00AA1F42"/>
    <w:rsid w:val="00AA20BA"/>
    <w:rsid w:val="00AA2498"/>
    <w:rsid w:val="00AA2B7D"/>
    <w:rsid w:val="00AA30BB"/>
    <w:rsid w:val="00AA3124"/>
    <w:rsid w:val="00AA367F"/>
    <w:rsid w:val="00AA401D"/>
    <w:rsid w:val="00AA4538"/>
    <w:rsid w:val="00AA4609"/>
    <w:rsid w:val="00AA46FB"/>
    <w:rsid w:val="00AA47A4"/>
    <w:rsid w:val="00AA49DB"/>
    <w:rsid w:val="00AA5025"/>
    <w:rsid w:val="00AA538F"/>
    <w:rsid w:val="00AA591E"/>
    <w:rsid w:val="00AA5A2C"/>
    <w:rsid w:val="00AA5C89"/>
    <w:rsid w:val="00AA5D00"/>
    <w:rsid w:val="00AA5E5C"/>
    <w:rsid w:val="00AA5F56"/>
    <w:rsid w:val="00AA611E"/>
    <w:rsid w:val="00AA61AD"/>
    <w:rsid w:val="00AA65BD"/>
    <w:rsid w:val="00AA680C"/>
    <w:rsid w:val="00AA698A"/>
    <w:rsid w:val="00AA6E43"/>
    <w:rsid w:val="00AA706C"/>
    <w:rsid w:val="00AA7112"/>
    <w:rsid w:val="00AA71D0"/>
    <w:rsid w:val="00AA7335"/>
    <w:rsid w:val="00AA7857"/>
    <w:rsid w:val="00AA7859"/>
    <w:rsid w:val="00AA7F74"/>
    <w:rsid w:val="00AB0289"/>
    <w:rsid w:val="00AB08B1"/>
    <w:rsid w:val="00AB08CE"/>
    <w:rsid w:val="00AB0A6F"/>
    <w:rsid w:val="00AB0BEB"/>
    <w:rsid w:val="00AB0C5E"/>
    <w:rsid w:val="00AB1099"/>
    <w:rsid w:val="00AB12BC"/>
    <w:rsid w:val="00AB1642"/>
    <w:rsid w:val="00AB185C"/>
    <w:rsid w:val="00AB1DF5"/>
    <w:rsid w:val="00AB1E0D"/>
    <w:rsid w:val="00AB1F2F"/>
    <w:rsid w:val="00AB2765"/>
    <w:rsid w:val="00AB2845"/>
    <w:rsid w:val="00AB2CA7"/>
    <w:rsid w:val="00AB2E41"/>
    <w:rsid w:val="00AB32DD"/>
    <w:rsid w:val="00AB3536"/>
    <w:rsid w:val="00AB3FD0"/>
    <w:rsid w:val="00AB4248"/>
    <w:rsid w:val="00AB4287"/>
    <w:rsid w:val="00AB44F7"/>
    <w:rsid w:val="00AB466C"/>
    <w:rsid w:val="00AB48E0"/>
    <w:rsid w:val="00AB48E5"/>
    <w:rsid w:val="00AB4A9D"/>
    <w:rsid w:val="00AB5017"/>
    <w:rsid w:val="00AB54C6"/>
    <w:rsid w:val="00AB5C25"/>
    <w:rsid w:val="00AB5F99"/>
    <w:rsid w:val="00AB677F"/>
    <w:rsid w:val="00AB7229"/>
    <w:rsid w:val="00AB757E"/>
    <w:rsid w:val="00AB773E"/>
    <w:rsid w:val="00AC03FF"/>
    <w:rsid w:val="00AC0689"/>
    <w:rsid w:val="00AC0AAE"/>
    <w:rsid w:val="00AC0BCB"/>
    <w:rsid w:val="00AC1243"/>
    <w:rsid w:val="00AC193B"/>
    <w:rsid w:val="00AC1AC5"/>
    <w:rsid w:val="00AC20AA"/>
    <w:rsid w:val="00AC21CF"/>
    <w:rsid w:val="00AC2759"/>
    <w:rsid w:val="00AC2793"/>
    <w:rsid w:val="00AC39E2"/>
    <w:rsid w:val="00AC3EFC"/>
    <w:rsid w:val="00AC4412"/>
    <w:rsid w:val="00AC5207"/>
    <w:rsid w:val="00AC532B"/>
    <w:rsid w:val="00AC5968"/>
    <w:rsid w:val="00AC59AB"/>
    <w:rsid w:val="00AC59FD"/>
    <w:rsid w:val="00AC5B0F"/>
    <w:rsid w:val="00AC5CDD"/>
    <w:rsid w:val="00AC5D34"/>
    <w:rsid w:val="00AC68A7"/>
    <w:rsid w:val="00AC7000"/>
    <w:rsid w:val="00AC744C"/>
    <w:rsid w:val="00AC79DC"/>
    <w:rsid w:val="00AC7D7A"/>
    <w:rsid w:val="00AC7F21"/>
    <w:rsid w:val="00AD08CF"/>
    <w:rsid w:val="00AD0FF0"/>
    <w:rsid w:val="00AD11A3"/>
    <w:rsid w:val="00AD12AF"/>
    <w:rsid w:val="00AD1608"/>
    <w:rsid w:val="00AD18CB"/>
    <w:rsid w:val="00AD195F"/>
    <w:rsid w:val="00AD1E95"/>
    <w:rsid w:val="00AD20B7"/>
    <w:rsid w:val="00AD20CB"/>
    <w:rsid w:val="00AD22A6"/>
    <w:rsid w:val="00AD2517"/>
    <w:rsid w:val="00AD295F"/>
    <w:rsid w:val="00AD297F"/>
    <w:rsid w:val="00AD2C0A"/>
    <w:rsid w:val="00AD36A5"/>
    <w:rsid w:val="00AD3A4D"/>
    <w:rsid w:val="00AD3BA7"/>
    <w:rsid w:val="00AD3C7E"/>
    <w:rsid w:val="00AD3E4B"/>
    <w:rsid w:val="00AD3F05"/>
    <w:rsid w:val="00AD5003"/>
    <w:rsid w:val="00AD51D0"/>
    <w:rsid w:val="00AD5C00"/>
    <w:rsid w:val="00AD6237"/>
    <w:rsid w:val="00AD682F"/>
    <w:rsid w:val="00AD6879"/>
    <w:rsid w:val="00AD691C"/>
    <w:rsid w:val="00AD69D5"/>
    <w:rsid w:val="00AD723A"/>
    <w:rsid w:val="00AD73C0"/>
    <w:rsid w:val="00AD7426"/>
    <w:rsid w:val="00AD7BEA"/>
    <w:rsid w:val="00AE0778"/>
    <w:rsid w:val="00AE0BAC"/>
    <w:rsid w:val="00AE0C4C"/>
    <w:rsid w:val="00AE0D58"/>
    <w:rsid w:val="00AE0F9D"/>
    <w:rsid w:val="00AE1B78"/>
    <w:rsid w:val="00AE2C06"/>
    <w:rsid w:val="00AE2C72"/>
    <w:rsid w:val="00AE391D"/>
    <w:rsid w:val="00AE3ADA"/>
    <w:rsid w:val="00AE3B72"/>
    <w:rsid w:val="00AE4419"/>
    <w:rsid w:val="00AE4720"/>
    <w:rsid w:val="00AE491B"/>
    <w:rsid w:val="00AE4AE9"/>
    <w:rsid w:val="00AE4C22"/>
    <w:rsid w:val="00AE4E24"/>
    <w:rsid w:val="00AE50D3"/>
    <w:rsid w:val="00AE51E4"/>
    <w:rsid w:val="00AE5D29"/>
    <w:rsid w:val="00AE5ED7"/>
    <w:rsid w:val="00AE6570"/>
    <w:rsid w:val="00AE6AD9"/>
    <w:rsid w:val="00AE6D15"/>
    <w:rsid w:val="00AE7194"/>
    <w:rsid w:val="00AE736F"/>
    <w:rsid w:val="00AE7393"/>
    <w:rsid w:val="00AE7AAF"/>
    <w:rsid w:val="00AE7D3E"/>
    <w:rsid w:val="00AE7FFE"/>
    <w:rsid w:val="00AF0173"/>
    <w:rsid w:val="00AF01CC"/>
    <w:rsid w:val="00AF023D"/>
    <w:rsid w:val="00AF068E"/>
    <w:rsid w:val="00AF08FE"/>
    <w:rsid w:val="00AF102B"/>
    <w:rsid w:val="00AF140C"/>
    <w:rsid w:val="00AF184B"/>
    <w:rsid w:val="00AF18F9"/>
    <w:rsid w:val="00AF1931"/>
    <w:rsid w:val="00AF1C78"/>
    <w:rsid w:val="00AF1E2C"/>
    <w:rsid w:val="00AF26E6"/>
    <w:rsid w:val="00AF2CAC"/>
    <w:rsid w:val="00AF3231"/>
    <w:rsid w:val="00AF336A"/>
    <w:rsid w:val="00AF337E"/>
    <w:rsid w:val="00AF3A29"/>
    <w:rsid w:val="00AF3C5E"/>
    <w:rsid w:val="00AF4593"/>
    <w:rsid w:val="00AF4819"/>
    <w:rsid w:val="00AF5238"/>
    <w:rsid w:val="00AF57C7"/>
    <w:rsid w:val="00AF5944"/>
    <w:rsid w:val="00AF5B4B"/>
    <w:rsid w:val="00AF5E13"/>
    <w:rsid w:val="00AF62EC"/>
    <w:rsid w:val="00AF654C"/>
    <w:rsid w:val="00AF6B82"/>
    <w:rsid w:val="00AF6D6B"/>
    <w:rsid w:val="00AF6FA8"/>
    <w:rsid w:val="00AF709F"/>
    <w:rsid w:val="00AF7448"/>
    <w:rsid w:val="00AF7CC2"/>
    <w:rsid w:val="00AF7DCD"/>
    <w:rsid w:val="00B003CF"/>
    <w:rsid w:val="00B00795"/>
    <w:rsid w:val="00B00978"/>
    <w:rsid w:val="00B00A25"/>
    <w:rsid w:val="00B00FC0"/>
    <w:rsid w:val="00B0110E"/>
    <w:rsid w:val="00B0119D"/>
    <w:rsid w:val="00B011A3"/>
    <w:rsid w:val="00B017E2"/>
    <w:rsid w:val="00B02261"/>
    <w:rsid w:val="00B02311"/>
    <w:rsid w:val="00B02F78"/>
    <w:rsid w:val="00B02FA7"/>
    <w:rsid w:val="00B039FA"/>
    <w:rsid w:val="00B039FB"/>
    <w:rsid w:val="00B03E91"/>
    <w:rsid w:val="00B03F22"/>
    <w:rsid w:val="00B048B5"/>
    <w:rsid w:val="00B04BE3"/>
    <w:rsid w:val="00B05889"/>
    <w:rsid w:val="00B058FF"/>
    <w:rsid w:val="00B05A08"/>
    <w:rsid w:val="00B05EC1"/>
    <w:rsid w:val="00B0645E"/>
    <w:rsid w:val="00B06554"/>
    <w:rsid w:val="00B067A9"/>
    <w:rsid w:val="00B069D2"/>
    <w:rsid w:val="00B06A43"/>
    <w:rsid w:val="00B06C20"/>
    <w:rsid w:val="00B06D04"/>
    <w:rsid w:val="00B06EBD"/>
    <w:rsid w:val="00B06F88"/>
    <w:rsid w:val="00B070C8"/>
    <w:rsid w:val="00B0797F"/>
    <w:rsid w:val="00B07B9E"/>
    <w:rsid w:val="00B07E5F"/>
    <w:rsid w:val="00B07E8F"/>
    <w:rsid w:val="00B10A24"/>
    <w:rsid w:val="00B10A47"/>
    <w:rsid w:val="00B10B78"/>
    <w:rsid w:val="00B10C7D"/>
    <w:rsid w:val="00B10FCA"/>
    <w:rsid w:val="00B11765"/>
    <w:rsid w:val="00B11B68"/>
    <w:rsid w:val="00B125CA"/>
    <w:rsid w:val="00B125D5"/>
    <w:rsid w:val="00B126B5"/>
    <w:rsid w:val="00B1280C"/>
    <w:rsid w:val="00B12982"/>
    <w:rsid w:val="00B12C95"/>
    <w:rsid w:val="00B130D3"/>
    <w:rsid w:val="00B131D2"/>
    <w:rsid w:val="00B134C1"/>
    <w:rsid w:val="00B13521"/>
    <w:rsid w:val="00B13747"/>
    <w:rsid w:val="00B13812"/>
    <w:rsid w:val="00B139FA"/>
    <w:rsid w:val="00B145BE"/>
    <w:rsid w:val="00B14629"/>
    <w:rsid w:val="00B14631"/>
    <w:rsid w:val="00B14789"/>
    <w:rsid w:val="00B1487E"/>
    <w:rsid w:val="00B1493C"/>
    <w:rsid w:val="00B15187"/>
    <w:rsid w:val="00B15923"/>
    <w:rsid w:val="00B15B57"/>
    <w:rsid w:val="00B16149"/>
    <w:rsid w:val="00B1624C"/>
    <w:rsid w:val="00B16612"/>
    <w:rsid w:val="00B16ECC"/>
    <w:rsid w:val="00B17018"/>
    <w:rsid w:val="00B202E6"/>
    <w:rsid w:val="00B2032E"/>
    <w:rsid w:val="00B20F84"/>
    <w:rsid w:val="00B2129D"/>
    <w:rsid w:val="00B21427"/>
    <w:rsid w:val="00B217F0"/>
    <w:rsid w:val="00B21948"/>
    <w:rsid w:val="00B2208C"/>
    <w:rsid w:val="00B220E4"/>
    <w:rsid w:val="00B2214E"/>
    <w:rsid w:val="00B2249E"/>
    <w:rsid w:val="00B2279F"/>
    <w:rsid w:val="00B227E0"/>
    <w:rsid w:val="00B22DB6"/>
    <w:rsid w:val="00B22EC9"/>
    <w:rsid w:val="00B22FC1"/>
    <w:rsid w:val="00B2346E"/>
    <w:rsid w:val="00B23F03"/>
    <w:rsid w:val="00B243A6"/>
    <w:rsid w:val="00B247E9"/>
    <w:rsid w:val="00B24A91"/>
    <w:rsid w:val="00B24C13"/>
    <w:rsid w:val="00B24F46"/>
    <w:rsid w:val="00B253D9"/>
    <w:rsid w:val="00B25604"/>
    <w:rsid w:val="00B25947"/>
    <w:rsid w:val="00B25B3A"/>
    <w:rsid w:val="00B25B6D"/>
    <w:rsid w:val="00B265A8"/>
    <w:rsid w:val="00B2710E"/>
    <w:rsid w:val="00B2730A"/>
    <w:rsid w:val="00B276C9"/>
    <w:rsid w:val="00B278AA"/>
    <w:rsid w:val="00B27D6B"/>
    <w:rsid w:val="00B30110"/>
    <w:rsid w:val="00B30182"/>
    <w:rsid w:val="00B304D1"/>
    <w:rsid w:val="00B307D1"/>
    <w:rsid w:val="00B307D4"/>
    <w:rsid w:val="00B308A2"/>
    <w:rsid w:val="00B30B10"/>
    <w:rsid w:val="00B31002"/>
    <w:rsid w:val="00B314D5"/>
    <w:rsid w:val="00B31863"/>
    <w:rsid w:val="00B31CCA"/>
    <w:rsid w:val="00B320E4"/>
    <w:rsid w:val="00B32540"/>
    <w:rsid w:val="00B3259E"/>
    <w:rsid w:val="00B32E66"/>
    <w:rsid w:val="00B32E99"/>
    <w:rsid w:val="00B330E5"/>
    <w:rsid w:val="00B33315"/>
    <w:rsid w:val="00B3333E"/>
    <w:rsid w:val="00B34C38"/>
    <w:rsid w:val="00B34FED"/>
    <w:rsid w:val="00B3520F"/>
    <w:rsid w:val="00B3547D"/>
    <w:rsid w:val="00B3558A"/>
    <w:rsid w:val="00B3583C"/>
    <w:rsid w:val="00B361C3"/>
    <w:rsid w:val="00B36278"/>
    <w:rsid w:val="00B36822"/>
    <w:rsid w:val="00B36C8E"/>
    <w:rsid w:val="00B36F1B"/>
    <w:rsid w:val="00B3734B"/>
    <w:rsid w:val="00B374B9"/>
    <w:rsid w:val="00B37ADF"/>
    <w:rsid w:val="00B37B3B"/>
    <w:rsid w:val="00B403CF"/>
    <w:rsid w:val="00B40627"/>
    <w:rsid w:val="00B4067A"/>
    <w:rsid w:val="00B407AB"/>
    <w:rsid w:val="00B40A04"/>
    <w:rsid w:val="00B411D1"/>
    <w:rsid w:val="00B41548"/>
    <w:rsid w:val="00B41A2D"/>
    <w:rsid w:val="00B41CB5"/>
    <w:rsid w:val="00B41DAD"/>
    <w:rsid w:val="00B4230E"/>
    <w:rsid w:val="00B426D5"/>
    <w:rsid w:val="00B42B41"/>
    <w:rsid w:val="00B430C4"/>
    <w:rsid w:val="00B436F1"/>
    <w:rsid w:val="00B4413C"/>
    <w:rsid w:val="00B4413F"/>
    <w:rsid w:val="00B44317"/>
    <w:rsid w:val="00B447B8"/>
    <w:rsid w:val="00B45407"/>
    <w:rsid w:val="00B459E5"/>
    <w:rsid w:val="00B460E1"/>
    <w:rsid w:val="00B468E4"/>
    <w:rsid w:val="00B47A01"/>
    <w:rsid w:val="00B47A1B"/>
    <w:rsid w:val="00B47AD1"/>
    <w:rsid w:val="00B47B6B"/>
    <w:rsid w:val="00B50279"/>
    <w:rsid w:val="00B50A70"/>
    <w:rsid w:val="00B50F38"/>
    <w:rsid w:val="00B5113E"/>
    <w:rsid w:val="00B517F0"/>
    <w:rsid w:val="00B51D36"/>
    <w:rsid w:val="00B526C4"/>
    <w:rsid w:val="00B52CE0"/>
    <w:rsid w:val="00B53588"/>
    <w:rsid w:val="00B537E6"/>
    <w:rsid w:val="00B542A8"/>
    <w:rsid w:val="00B544D0"/>
    <w:rsid w:val="00B544E0"/>
    <w:rsid w:val="00B544F7"/>
    <w:rsid w:val="00B54A72"/>
    <w:rsid w:val="00B551AE"/>
    <w:rsid w:val="00B55B14"/>
    <w:rsid w:val="00B55F3F"/>
    <w:rsid w:val="00B5608A"/>
    <w:rsid w:val="00B5616F"/>
    <w:rsid w:val="00B564CD"/>
    <w:rsid w:val="00B56780"/>
    <w:rsid w:val="00B569CB"/>
    <w:rsid w:val="00B56E48"/>
    <w:rsid w:val="00B5737C"/>
    <w:rsid w:val="00B575F6"/>
    <w:rsid w:val="00B57D5F"/>
    <w:rsid w:val="00B605A6"/>
    <w:rsid w:val="00B608C0"/>
    <w:rsid w:val="00B615AB"/>
    <w:rsid w:val="00B61765"/>
    <w:rsid w:val="00B61D03"/>
    <w:rsid w:val="00B61DCB"/>
    <w:rsid w:val="00B61F04"/>
    <w:rsid w:val="00B621BE"/>
    <w:rsid w:val="00B62245"/>
    <w:rsid w:val="00B6239E"/>
    <w:rsid w:val="00B628F6"/>
    <w:rsid w:val="00B62A6B"/>
    <w:rsid w:val="00B62D7E"/>
    <w:rsid w:val="00B62E6C"/>
    <w:rsid w:val="00B62EFB"/>
    <w:rsid w:val="00B62F9E"/>
    <w:rsid w:val="00B6311F"/>
    <w:rsid w:val="00B63A76"/>
    <w:rsid w:val="00B63C89"/>
    <w:rsid w:val="00B64976"/>
    <w:rsid w:val="00B64AA7"/>
    <w:rsid w:val="00B64BAB"/>
    <w:rsid w:val="00B64BFD"/>
    <w:rsid w:val="00B64C04"/>
    <w:rsid w:val="00B64D85"/>
    <w:rsid w:val="00B65187"/>
    <w:rsid w:val="00B6521B"/>
    <w:rsid w:val="00B655B1"/>
    <w:rsid w:val="00B65BA0"/>
    <w:rsid w:val="00B65DC9"/>
    <w:rsid w:val="00B66658"/>
    <w:rsid w:val="00B66A4D"/>
    <w:rsid w:val="00B671B4"/>
    <w:rsid w:val="00B671BE"/>
    <w:rsid w:val="00B6780B"/>
    <w:rsid w:val="00B6781B"/>
    <w:rsid w:val="00B67E15"/>
    <w:rsid w:val="00B707BF"/>
    <w:rsid w:val="00B709D1"/>
    <w:rsid w:val="00B70CC3"/>
    <w:rsid w:val="00B71106"/>
    <w:rsid w:val="00B71208"/>
    <w:rsid w:val="00B713EE"/>
    <w:rsid w:val="00B71AB8"/>
    <w:rsid w:val="00B71DAC"/>
    <w:rsid w:val="00B71E06"/>
    <w:rsid w:val="00B720F1"/>
    <w:rsid w:val="00B721B1"/>
    <w:rsid w:val="00B72496"/>
    <w:rsid w:val="00B72735"/>
    <w:rsid w:val="00B728AF"/>
    <w:rsid w:val="00B72A8F"/>
    <w:rsid w:val="00B73F28"/>
    <w:rsid w:val="00B74388"/>
    <w:rsid w:val="00B7478F"/>
    <w:rsid w:val="00B74F34"/>
    <w:rsid w:val="00B758F7"/>
    <w:rsid w:val="00B75CB9"/>
    <w:rsid w:val="00B76CD9"/>
    <w:rsid w:val="00B771EA"/>
    <w:rsid w:val="00B77873"/>
    <w:rsid w:val="00B77B4A"/>
    <w:rsid w:val="00B80B17"/>
    <w:rsid w:val="00B81403"/>
    <w:rsid w:val="00B81481"/>
    <w:rsid w:val="00B81650"/>
    <w:rsid w:val="00B818B6"/>
    <w:rsid w:val="00B81C64"/>
    <w:rsid w:val="00B8233B"/>
    <w:rsid w:val="00B82424"/>
    <w:rsid w:val="00B825ED"/>
    <w:rsid w:val="00B82609"/>
    <w:rsid w:val="00B82743"/>
    <w:rsid w:val="00B82847"/>
    <w:rsid w:val="00B82894"/>
    <w:rsid w:val="00B8294E"/>
    <w:rsid w:val="00B82A9C"/>
    <w:rsid w:val="00B83012"/>
    <w:rsid w:val="00B831E3"/>
    <w:rsid w:val="00B833CB"/>
    <w:rsid w:val="00B83954"/>
    <w:rsid w:val="00B8448D"/>
    <w:rsid w:val="00B844EF"/>
    <w:rsid w:val="00B84C0B"/>
    <w:rsid w:val="00B853F9"/>
    <w:rsid w:val="00B853FE"/>
    <w:rsid w:val="00B856CD"/>
    <w:rsid w:val="00B857BD"/>
    <w:rsid w:val="00B85902"/>
    <w:rsid w:val="00B86B6F"/>
    <w:rsid w:val="00B86D32"/>
    <w:rsid w:val="00B876D3"/>
    <w:rsid w:val="00B90161"/>
    <w:rsid w:val="00B90173"/>
    <w:rsid w:val="00B90616"/>
    <w:rsid w:val="00B90823"/>
    <w:rsid w:val="00B91AB5"/>
    <w:rsid w:val="00B92017"/>
    <w:rsid w:val="00B92202"/>
    <w:rsid w:val="00B92E94"/>
    <w:rsid w:val="00B92F8B"/>
    <w:rsid w:val="00B93204"/>
    <w:rsid w:val="00B9380E"/>
    <w:rsid w:val="00B93E39"/>
    <w:rsid w:val="00B93E47"/>
    <w:rsid w:val="00B94013"/>
    <w:rsid w:val="00B940E5"/>
    <w:rsid w:val="00B9417C"/>
    <w:rsid w:val="00B9454C"/>
    <w:rsid w:val="00B94EF0"/>
    <w:rsid w:val="00B95525"/>
    <w:rsid w:val="00B95626"/>
    <w:rsid w:val="00B95869"/>
    <w:rsid w:val="00B958E5"/>
    <w:rsid w:val="00B95B0B"/>
    <w:rsid w:val="00B95B17"/>
    <w:rsid w:val="00B95CCF"/>
    <w:rsid w:val="00B95E3E"/>
    <w:rsid w:val="00B9654B"/>
    <w:rsid w:val="00B965AB"/>
    <w:rsid w:val="00B96B41"/>
    <w:rsid w:val="00B96FA8"/>
    <w:rsid w:val="00B973F7"/>
    <w:rsid w:val="00BA00B6"/>
    <w:rsid w:val="00BA0336"/>
    <w:rsid w:val="00BA0390"/>
    <w:rsid w:val="00BA03B8"/>
    <w:rsid w:val="00BA0780"/>
    <w:rsid w:val="00BA0809"/>
    <w:rsid w:val="00BA0A36"/>
    <w:rsid w:val="00BA0A5E"/>
    <w:rsid w:val="00BA1137"/>
    <w:rsid w:val="00BA12D7"/>
    <w:rsid w:val="00BA142A"/>
    <w:rsid w:val="00BA1B77"/>
    <w:rsid w:val="00BA1BD5"/>
    <w:rsid w:val="00BA1E2C"/>
    <w:rsid w:val="00BA2629"/>
    <w:rsid w:val="00BA2659"/>
    <w:rsid w:val="00BA2C7D"/>
    <w:rsid w:val="00BA2D03"/>
    <w:rsid w:val="00BA3232"/>
    <w:rsid w:val="00BA36D3"/>
    <w:rsid w:val="00BA37EA"/>
    <w:rsid w:val="00BA444E"/>
    <w:rsid w:val="00BA4A73"/>
    <w:rsid w:val="00BA4AA6"/>
    <w:rsid w:val="00BA4D8A"/>
    <w:rsid w:val="00BA4E76"/>
    <w:rsid w:val="00BA4FD9"/>
    <w:rsid w:val="00BA514D"/>
    <w:rsid w:val="00BA535C"/>
    <w:rsid w:val="00BA54C4"/>
    <w:rsid w:val="00BA6800"/>
    <w:rsid w:val="00BA6C4F"/>
    <w:rsid w:val="00BA6D9D"/>
    <w:rsid w:val="00BA6EF4"/>
    <w:rsid w:val="00BA790B"/>
    <w:rsid w:val="00BA7D61"/>
    <w:rsid w:val="00BB038A"/>
    <w:rsid w:val="00BB051C"/>
    <w:rsid w:val="00BB0650"/>
    <w:rsid w:val="00BB104B"/>
    <w:rsid w:val="00BB1AE6"/>
    <w:rsid w:val="00BB1DD8"/>
    <w:rsid w:val="00BB1FE8"/>
    <w:rsid w:val="00BB27A7"/>
    <w:rsid w:val="00BB2E22"/>
    <w:rsid w:val="00BB2FE7"/>
    <w:rsid w:val="00BB32AB"/>
    <w:rsid w:val="00BB3737"/>
    <w:rsid w:val="00BB3A0A"/>
    <w:rsid w:val="00BB3AB3"/>
    <w:rsid w:val="00BB40FA"/>
    <w:rsid w:val="00BB4AD3"/>
    <w:rsid w:val="00BB4E92"/>
    <w:rsid w:val="00BB4E9B"/>
    <w:rsid w:val="00BB53BE"/>
    <w:rsid w:val="00BB5484"/>
    <w:rsid w:val="00BB5629"/>
    <w:rsid w:val="00BB59C4"/>
    <w:rsid w:val="00BB5C0C"/>
    <w:rsid w:val="00BB5E68"/>
    <w:rsid w:val="00BB5E73"/>
    <w:rsid w:val="00BB6496"/>
    <w:rsid w:val="00BB6990"/>
    <w:rsid w:val="00BB6A95"/>
    <w:rsid w:val="00BB6D50"/>
    <w:rsid w:val="00BB6E70"/>
    <w:rsid w:val="00BB6FFA"/>
    <w:rsid w:val="00BB75C2"/>
    <w:rsid w:val="00BB7676"/>
    <w:rsid w:val="00BC01BA"/>
    <w:rsid w:val="00BC0386"/>
    <w:rsid w:val="00BC05CE"/>
    <w:rsid w:val="00BC0793"/>
    <w:rsid w:val="00BC082D"/>
    <w:rsid w:val="00BC09B8"/>
    <w:rsid w:val="00BC114D"/>
    <w:rsid w:val="00BC1300"/>
    <w:rsid w:val="00BC13AF"/>
    <w:rsid w:val="00BC1970"/>
    <w:rsid w:val="00BC1A8E"/>
    <w:rsid w:val="00BC1CBE"/>
    <w:rsid w:val="00BC1EC6"/>
    <w:rsid w:val="00BC21BE"/>
    <w:rsid w:val="00BC22B1"/>
    <w:rsid w:val="00BC22B4"/>
    <w:rsid w:val="00BC240B"/>
    <w:rsid w:val="00BC29C6"/>
    <w:rsid w:val="00BC2DBE"/>
    <w:rsid w:val="00BC3223"/>
    <w:rsid w:val="00BC36E3"/>
    <w:rsid w:val="00BC375B"/>
    <w:rsid w:val="00BC3DEF"/>
    <w:rsid w:val="00BC4293"/>
    <w:rsid w:val="00BC4497"/>
    <w:rsid w:val="00BC4791"/>
    <w:rsid w:val="00BC481E"/>
    <w:rsid w:val="00BC4B12"/>
    <w:rsid w:val="00BC4B1B"/>
    <w:rsid w:val="00BC4F0A"/>
    <w:rsid w:val="00BC54D3"/>
    <w:rsid w:val="00BC5AE6"/>
    <w:rsid w:val="00BC5D0C"/>
    <w:rsid w:val="00BC627C"/>
    <w:rsid w:val="00BC6A4C"/>
    <w:rsid w:val="00BC6ED1"/>
    <w:rsid w:val="00BC7000"/>
    <w:rsid w:val="00BC7124"/>
    <w:rsid w:val="00BC7211"/>
    <w:rsid w:val="00BC75BE"/>
    <w:rsid w:val="00BC78CE"/>
    <w:rsid w:val="00BC7A25"/>
    <w:rsid w:val="00BC7D34"/>
    <w:rsid w:val="00BD0671"/>
    <w:rsid w:val="00BD08A3"/>
    <w:rsid w:val="00BD092A"/>
    <w:rsid w:val="00BD0BCF"/>
    <w:rsid w:val="00BD1272"/>
    <w:rsid w:val="00BD1485"/>
    <w:rsid w:val="00BD165D"/>
    <w:rsid w:val="00BD1D0A"/>
    <w:rsid w:val="00BD1DA8"/>
    <w:rsid w:val="00BD2213"/>
    <w:rsid w:val="00BD29C3"/>
    <w:rsid w:val="00BD2B03"/>
    <w:rsid w:val="00BD2B35"/>
    <w:rsid w:val="00BD2C01"/>
    <w:rsid w:val="00BD2D45"/>
    <w:rsid w:val="00BD2D4A"/>
    <w:rsid w:val="00BD2E13"/>
    <w:rsid w:val="00BD3327"/>
    <w:rsid w:val="00BD3806"/>
    <w:rsid w:val="00BD38EB"/>
    <w:rsid w:val="00BD3A5E"/>
    <w:rsid w:val="00BD3C64"/>
    <w:rsid w:val="00BD42C5"/>
    <w:rsid w:val="00BD45CC"/>
    <w:rsid w:val="00BD4872"/>
    <w:rsid w:val="00BD4BA7"/>
    <w:rsid w:val="00BD4D1B"/>
    <w:rsid w:val="00BD5004"/>
    <w:rsid w:val="00BD524B"/>
    <w:rsid w:val="00BD558F"/>
    <w:rsid w:val="00BD5F0E"/>
    <w:rsid w:val="00BD688E"/>
    <w:rsid w:val="00BD6AD2"/>
    <w:rsid w:val="00BD71EA"/>
    <w:rsid w:val="00BD7373"/>
    <w:rsid w:val="00BD79D5"/>
    <w:rsid w:val="00BE0518"/>
    <w:rsid w:val="00BE0738"/>
    <w:rsid w:val="00BE0CCC"/>
    <w:rsid w:val="00BE0FE7"/>
    <w:rsid w:val="00BE11A6"/>
    <w:rsid w:val="00BE1306"/>
    <w:rsid w:val="00BE150E"/>
    <w:rsid w:val="00BE1991"/>
    <w:rsid w:val="00BE1CF2"/>
    <w:rsid w:val="00BE2C21"/>
    <w:rsid w:val="00BE2D4B"/>
    <w:rsid w:val="00BE2E9B"/>
    <w:rsid w:val="00BE36F9"/>
    <w:rsid w:val="00BE3BDE"/>
    <w:rsid w:val="00BE3E33"/>
    <w:rsid w:val="00BE3E68"/>
    <w:rsid w:val="00BE3F1D"/>
    <w:rsid w:val="00BE400C"/>
    <w:rsid w:val="00BE40B2"/>
    <w:rsid w:val="00BE44B5"/>
    <w:rsid w:val="00BE44CE"/>
    <w:rsid w:val="00BE49A2"/>
    <w:rsid w:val="00BE4F80"/>
    <w:rsid w:val="00BE5261"/>
    <w:rsid w:val="00BE5818"/>
    <w:rsid w:val="00BE596F"/>
    <w:rsid w:val="00BE5AAA"/>
    <w:rsid w:val="00BE5D5E"/>
    <w:rsid w:val="00BE5EA8"/>
    <w:rsid w:val="00BE6471"/>
    <w:rsid w:val="00BE691F"/>
    <w:rsid w:val="00BE6996"/>
    <w:rsid w:val="00BE699B"/>
    <w:rsid w:val="00BE6AC3"/>
    <w:rsid w:val="00BE6C70"/>
    <w:rsid w:val="00BE71FB"/>
    <w:rsid w:val="00BE78DC"/>
    <w:rsid w:val="00BF004C"/>
    <w:rsid w:val="00BF0698"/>
    <w:rsid w:val="00BF08AA"/>
    <w:rsid w:val="00BF0C19"/>
    <w:rsid w:val="00BF0C92"/>
    <w:rsid w:val="00BF11E2"/>
    <w:rsid w:val="00BF1308"/>
    <w:rsid w:val="00BF1491"/>
    <w:rsid w:val="00BF1710"/>
    <w:rsid w:val="00BF1D8E"/>
    <w:rsid w:val="00BF22D1"/>
    <w:rsid w:val="00BF24CA"/>
    <w:rsid w:val="00BF2B5D"/>
    <w:rsid w:val="00BF30FE"/>
    <w:rsid w:val="00BF37AD"/>
    <w:rsid w:val="00BF3CCA"/>
    <w:rsid w:val="00BF3F5F"/>
    <w:rsid w:val="00BF4883"/>
    <w:rsid w:val="00BF4C30"/>
    <w:rsid w:val="00BF4EDF"/>
    <w:rsid w:val="00BF4F6F"/>
    <w:rsid w:val="00BF51B7"/>
    <w:rsid w:val="00BF5332"/>
    <w:rsid w:val="00BF589E"/>
    <w:rsid w:val="00BF5CA4"/>
    <w:rsid w:val="00BF5DC8"/>
    <w:rsid w:val="00BF6478"/>
    <w:rsid w:val="00BF667D"/>
    <w:rsid w:val="00BF673A"/>
    <w:rsid w:val="00BF6845"/>
    <w:rsid w:val="00BF6C5F"/>
    <w:rsid w:val="00BF6EF3"/>
    <w:rsid w:val="00BF767E"/>
    <w:rsid w:val="00BF7CC9"/>
    <w:rsid w:val="00BF7F1B"/>
    <w:rsid w:val="00C001B0"/>
    <w:rsid w:val="00C003AC"/>
    <w:rsid w:val="00C00422"/>
    <w:rsid w:val="00C00CB0"/>
    <w:rsid w:val="00C00E2C"/>
    <w:rsid w:val="00C01863"/>
    <w:rsid w:val="00C02719"/>
    <w:rsid w:val="00C02CCB"/>
    <w:rsid w:val="00C034E4"/>
    <w:rsid w:val="00C04461"/>
    <w:rsid w:val="00C044ED"/>
    <w:rsid w:val="00C05038"/>
    <w:rsid w:val="00C0553F"/>
    <w:rsid w:val="00C07791"/>
    <w:rsid w:val="00C07C74"/>
    <w:rsid w:val="00C07E6D"/>
    <w:rsid w:val="00C10116"/>
    <w:rsid w:val="00C10220"/>
    <w:rsid w:val="00C10506"/>
    <w:rsid w:val="00C10845"/>
    <w:rsid w:val="00C1088D"/>
    <w:rsid w:val="00C10974"/>
    <w:rsid w:val="00C10D0F"/>
    <w:rsid w:val="00C11199"/>
    <w:rsid w:val="00C11292"/>
    <w:rsid w:val="00C11578"/>
    <w:rsid w:val="00C11624"/>
    <w:rsid w:val="00C11680"/>
    <w:rsid w:val="00C1186B"/>
    <w:rsid w:val="00C11FC6"/>
    <w:rsid w:val="00C12131"/>
    <w:rsid w:val="00C1218D"/>
    <w:rsid w:val="00C1249C"/>
    <w:rsid w:val="00C129B1"/>
    <w:rsid w:val="00C12CF2"/>
    <w:rsid w:val="00C13030"/>
    <w:rsid w:val="00C13BD9"/>
    <w:rsid w:val="00C13E29"/>
    <w:rsid w:val="00C1403E"/>
    <w:rsid w:val="00C1415F"/>
    <w:rsid w:val="00C144F1"/>
    <w:rsid w:val="00C14539"/>
    <w:rsid w:val="00C14B3C"/>
    <w:rsid w:val="00C14DC5"/>
    <w:rsid w:val="00C156B6"/>
    <w:rsid w:val="00C1590C"/>
    <w:rsid w:val="00C15960"/>
    <w:rsid w:val="00C16073"/>
    <w:rsid w:val="00C162F2"/>
    <w:rsid w:val="00C16618"/>
    <w:rsid w:val="00C16648"/>
    <w:rsid w:val="00C169D7"/>
    <w:rsid w:val="00C16A46"/>
    <w:rsid w:val="00C16C9F"/>
    <w:rsid w:val="00C17346"/>
    <w:rsid w:val="00C175FE"/>
    <w:rsid w:val="00C1791B"/>
    <w:rsid w:val="00C17ACC"/>
    <w:rsid w:val="00C2041C"/>
    <w:rsid w:val="00C20DF8"/>
    <w:rsid w:val="00C21074"/>
    <w:rsid w:val="00C21080"/>
    <w:rsid w:val="00C214A5"/>
    <w:rsid w:val="00C214E4"/>
    <w:rsid w:val="00C219F0"/>
    <w:rsid w:val="00C21F56"/>
    <w:rsid w:val="00C2206B"/>
    <w:rsid w:val="00C22666"/>
    <w:rsid w:val="00C22B2B"/>
    <w:rsid w:val="00C22B57"/>
    <w:rsid w:val="00C2390F"/>
    <w:rsid w:val="00C23F4D"/>
    <w:rsid w:val="00C246D2"/>
    <w:rsid w:val="00C24F19"/>
    <w:rsid w:val="00C2516F"/>
    <w:rsid w:val="00C254CB"/>
    <w:rsid w:val="00C26901"/>
    <w:rsid w:val="00C26AC7"/>
    <w:rsid w:val="00C26BCB"/>
    <w:rsid w:val="00C26D28"/>
    <w:rsid w:val="00C26D48"/>
    <w:rsid w:val="00C26E36"/>
    <w:rsid w:val="00C27291"/>
    <w:rsid w:val="00C272D0"/>
    <w:rsid w:val="00C2753B"/>
    <w:rsid w:val="00C27563"/>
    <w:rsid w:val="00C27717"/>
    <w:rsid w:val="00C27ACC"/>
    <w:rsid w:val="00C27BE3"/>
    <w:rsid w:val="00C27CE7"/>
    <w:rsid w:val="00C27D37"/>
    <w:rsid w:val="00C27EF1"/>
    <w:rsid w:val="00C300C3"/>
    <w:rsid w:val="00C30326"/>
    <w:rsid w:val="00C306FF"/>
    <w:rsid w:val="00C30C26"/>
    <w:rsid w:val="00C313F8"/>
    <w:rsid w:val="00C31773"/>
    <w:rsid w:val="00C3197C"/>
    <w:rsid w:val="00C31E62"/>
    <w:rsid w:val="00C32105"/>
    <w:rsid w:val="00C32213"/>
    <w:rsid w:val="00C32667"/>
    <w:rsid w:val="00C32811"/>
    <w:rsid w:val="00C32BC9"/>
    <w:rsid w:val="00C33486"/>
    <w:rsid w:val="00C33A10"/>
    <w:rsid w:val="00C33C58"/>
    <w:rsid w:val="00C344C1"/>
    <w:rsid w:val="00C3467D"/>
    <w:rsid w:val="00C349D7"/>
    <w:rsid w:val="00C34B0B"/>
    <w:rsid w:val="00C34C20"/>
    <w:rsid w:val="00C34FBE"/>
    <w:rsid w:val="00C35C75"/>
    <w:rsid w:val="00C36CAB"/>
    <w:rsid w:val="00C36F73"/>
    <w:rsid w:val="00C374E6"/>
    <w:rsid w:val="00C376A7"/>
    <w:rsid w:val="00C3787F"/>
    <w:rsid w:val="00C37AB0"/>
    <w:rsid w:val="00C37F05"/>
    <w:rsid w:val="00C401E3"/>
    <w:rsid w:val="00C40A84"/>
    <w:rsid w:val="00C40DFF"/>
    <w:rsid w:val="00C40F5B"/>
    <w:rsid w:val="00C41FE0"/>
    <w:rsid w:val="00C420A0"/>
    <w:rsid w:val="00C4230E"/>
    <w:rsid w:val="00C4234E"/>
    <w:rsid w:val="00C42C71"/>
    <w:rsid w:val="00C42F55"/>
    <w:rsid w:val="00C430F7"/>
    <w:rsid w:val="00C433D2"/>
    <w:rsid w:val="00C43468"/>
    <w:rsid w:val="00C439BE"/>
    <w:rsid w:val="00C44437"/>
    <w:rsid w:val="00C445F9"/>
    <w:rsid w:val="00C450C7"/>
    <w:rsid w:val="00C453AF"/>
    <w:rsid w:val="00C457E9"/>
    <w:rsid w:val="00C464B9"/>
    <w:rsid w:val="00C46ABF"/>
    <w:rsid w:val="00C47243"/>
    <w:rsid w:val="00C475EB"/>
    <w:rsid w:val="00C5023A"/>
    <w:rsid w:val="00C5023E"/>
    <w:rsid w:val="00C50AA2"/>
    <w:rsid w:val="00C50D09"/>
    <w:rsid w:val="00C50D41"/>
    <w:rsid w:val="00C50EA0"/>
    <w:rsid w:val="00C51032"/>
    <w:rsid w:val="00C51AF1"/>
    <w:rsid w:val="00C5291C"/>
    <w:rsid w:val="00C5318D"/>
    <w:rsid w:val="00C53A27"/>
    <w:rsid w:val="00C53DD4"/>
    <w:rsid w:val="00C540B0"/>
    <w:rsid w:val="00C5417A"/>
    <w:rsid w:val="00C546CA"/>
    <w:rsid w:val="00C551E2"/>
    <w:rsid w:val="00C5552D"/>
    <w:rsid w:val="00C5586E"/>
    <w:rsid w:val="00C55C8E"/>
    <w:rsid w:val="00C5629D"/>
    <w:rsid w:val="00C562EC"/>
    <w:rsid w:val="00C564A2"/>
    <w:rsid w:val="00C56B9D"/>
    <w:rsid w:val="00C5727B"/>
    <w:rsid w:val="00C5742B"/>
    <w:rsid w:val="00C57DF7"/>
    <w:rsid w:val="00C57EA5"/>
    <w:rsid w:val="00C6007B"/>
    <w:rsid w:val="00C60A6E"/>
    <w:rsid w:val="00C60B82"/>
    <w:rsid w:val="00C61131"/>
    <w:rsid w:val="00C6175B"/>
    <w:rsid w:val="00C61A63"/>
    <w:rsid w:val="00C61E4D"/>
    <w:rsid w:val="00C6227D"/>
    <w:rsid w:val="00C63612"/>
    <w:rsid w:val="00C6405E"/>
    <w:rsid w:val="00C6432B"/>
    <w:rsid w:val="00C648E7"/>
    <w:rsid w:val="00C64920"/>
    <w:rsid w:val="00C64B10"/>
    <w:rsid w:val="00C64C18"/>
    <w:rsid w:val="00C64D0E"/>
    <w:rsid w:val="00C64EE5"/>
    <w:rsid w:val="00C64FB8"/>
    <w:rsid w:val="00C65397"/>
    <w:rsid w:val="00C65592"/>
    <w:rsid w:val="00C6628C"/>
    <w:rsid w:val="00C66307"/>
    <w:rsid w:val="00C664F1"/>
    <w:rsid w:val="00C667BE"/>
    <w:rsid w:val="00C6689D"/>
    <w:rsid w:val="00C66CAF"/>
    <w:rsid w:val="00C66D39"/>
    <w:rsid w:val="00C6720B"/>
    <w:rsid w:val="00C676C0"/>
    <w:rsid w:val="00C67BFE"/>
    <w:rsid w:val="00C67D84"/>
    <w:rsid w:val="00C67FFB"/>
    <w:rsid w:val="00C7019A"/>
    <w:rsid w:val="00C70F4D"/>
    <w:rsid w:val="00C712C7"/>
    <w:rsid w:val="00C713BC"/>
    <w:rsid w:val="00C714CF"/>
    <w:rsid w:val="00C71726"/>
    <w:rsid w:val="00C717E2"/>
    <w:rsid w:val="00C71C52"/>
    <w:rsid w:val="00C71DF1"/>
    <w:rsid w:val="00C7237D"/>
    <w:rsid w:val="00C727C7"/>
    <w:rsid w:val="00C7288B"/>
    <w:rsid w:val="00C72A6E"/>
    <w:rsid w:val="00C72B67"/>
    <w:rsid w:val="00C72C9D"/>
    <w:rsid w:val="00C72CDB"/>
    <w:rsid w:val="00C72D8C"/>
    <w:rsid w:val="00C72E94"/>
    <w:rsid w:val="00C73636"/>
    <w:rsid w:val="00C73DAC"/>
    <w:rsid w:val="00C73DF5"/>
    <w:rsid w:val="00C74659"/>
    <w:rsid w:val="00C7471F"/>
    <w:rsid w:val="00C75071"/>
    <w:rsid w:val="00C75102"/>
    <w:rsid w:val="00C752C2"/>
    <w:rsid w:val="00C752D7"/>
    <w:rsid w:val="00C75398"/>
    <w:rsid w:val="00C7549E"/>
    <w:rsid w:val="00C758B8"/>
    <w:rsid w:val="00C75D56"/>
    <w:rsid w:val="00C7672F"/>
    <w:rsid w:val="00C76828"/>
    <w:rsid w:val="00C77A25"/>
    <w:rsid w:val="00C77A92"/>
    <w:rsid w:val="00C77C2D"/>
    <w:rsid w:val="00C800CB"/>
    <w:rsid w:val="00C80160"/>
    <w:rsid w:val="00C80817"/>
    <w:rsid w:val="00C80F70"/>
    <w:rsid w:val="00C80FD0"/>
    <w:rsid w:val="00C8154B"/>
    <w:rsid w:val="00C8161A"/>
    <w:rsid w:val="00C816E9"/>
    <w:rsid w:val="00C819B7"/>
    <w:rsid w:val="00C81F18"/>
    <w:rsid w:val="00C81F34"/>
    <w:rsid w:val="00C82376"/>
    <w:rsid w:val="00C8238D"/>
    <w:rsid w:val="00C82851"/>
    <w:rsid w:val="00C82A32"/>
    <w:rsid w:val="00C82D28"/>
    <w:rsid w:val="00C831AB"/>
    <w:rsid w:val="00C83AB0"/>
    <w:rsid w:val="00C83D58"/>
    <w:rsid w:val="00C8453D"/>
    <w:rsid w:val="00C84743"/>
    <w:rsid w:val="00C84BAA"/>
    <w:rsid w:val="00C84FEC"/>
    <w:rsid w:val="00C85194"/>
    <w:rsid w:val="00C852E3"/>
    <w:rsid w:val="00C85A8E"/>
    <w:rsid w:val="00C85CEF"/>
    <w:rsid w:val="00C85F86"/>
    <w:rsid w:val="00C86992"/>
    <w:rsid w:val="00C8711E"/>
    <w:rsid w:val="00C8722F"/>
    <w:rsid w:val="00C87524"/>
    <w:rsid w:val="00C8756B"/>
    <w:rsid w:val="00C876E1"/>
    <w:rsid w:val="00C87FEA"/>
    <w:rsid w:val="00C90180"/>
    <w:rsid w:val="00C9071A"/>
    <w:rsid w:val="00C90854"/>
    <w:rsid w:val="00C90C63"/>
    <w:rsid w:val="00C9131E"/>
    <w:rsid w:val="00C91335"/>
    <w:rsid w:val="00C919B1"/>
    <w:rsid w:val="00C9274D"/>
    <w:rsid w:val="00C93207"/>
    <w:rsid w:val="00C93625"/>
    <w:rsid w:val="00C9382D"/>
    <w:rsid w:val="00C939BE"/>
    <w:rsid w:val="00C93BE8"/>
    <w:rsid w:val="00C93C2E"/>
    <w:rsid w:val="00C93E06"/>
    <w:rsid w:val="00C9489C"/>
    <w:rsid w:val="00C948D5"/>
    <w:rsid w:val="00C94C4F"/>
    <w:rsid w:val="00C9514E"/>
    <w:rsid w:val="00C95A86"/>
    <w:rsid w:val="00C95C7A"/>
    <w:rsid w:val="00C95CAF"/>
    <w:rsid w:val="00C95D11"/>
    <w:rsid w:val="00C95FB1"/>
    <w:rsid w:val="00C960AA"/>
    <w:rsid w:val="00C9610D"/>
    <w:rsid w:val="00C971A1"/>
    <w:rsid w:val="00C97761"/>
    <w:rsid w:val="00C97AF9"/>
    <w:rsid w:val="00C97B77"/>
    <w:rsid w:val="00C97BD3"/>
    <w:rsid w:val="00CA0119"/>
    <w:rsid w:val="00CA0128"/>
    <w:rsid w:val="00CA0A93"/>
    <w:rsid w:val="00CA0C3C"/>
    <w:rsid w:val="00CA0CEB"/>
    <w:rsid w:val="00CA11EF"/>
    <w:rsid w:val="00CA141E"/>
    <w:rsid w:val="00CA1546"/>
    <w:rsid w:val="00CA177B"/>
    <w:rsid w:val="00CA23A6"/>
    <w:rsid w:val="00CA283A"/>
    <w:rsid w:val="00CA28F3"/>
    <w:rsid w:val="00CA3BCD"/>
    <w:rsid w:val="00CA3C39"/>
    <w:rsid w:val="00CA3F8D"/>
    <w:rsid w:val="00CA40B4"/>
    <w:rsid w:val="00CA421B"/>
    <w:rsid w:val="00CA548C"/>
    <w:rsid w:val="00CA57AF"/>
    <w:rsid w:val="00CA58DF"/>
    <w:rsid w:val="00CA5938"/>
    <w:rsid w:val="00CA5B49"/>
    <w:rsid w:val="00CA62EE"/>
    <w:rsid w:val="00CA64BB"/>
    <w:rsid w:val="00CA6849"/>
    <w:rsid w:val="00CA6E12"/>
    <w:rsid w:val="00CA6EC6"/>
    <w:rsid w:val="00CA6FDC"/>
    <w:rsid w:val="00CA724D"/>
    <w:rsid w:val="00CA7DCA"/>
    <w:rsid w:val="00CA7E7B"/>
    <w:rsid w:val="00CB0038"/>
    <w:rsid w:val="00CB04B7"/>
    <w:rsid w:val="00CB064E"/>
    <w:rsid w:val="00CB06D3"/>
    <w:rsid w:val="00CB0753"/>
    <w:rsid w:val="00CB09D3"/>
    <w:rsid w:val="00CB0CE6"/>
    <w:rsid w:val="00CB1374"/>
    <w:rsid w:val="00CB14FD"/>
    <w:rsid w:val="00CB1808"/>
    <w:rsid w:val="00CB1FCA"/>
    <w:rsid w:val="00CB20FB"/>
    <w:rsid w:val="00CB21DC"/>
    <w:rsid w:val="00CB29BF"/>
    <w:rsid w:val="00CB3314"/>
    <w:rsid w:val="00CB386D"/>
    <w:rsid w:val="00CB3890"/>
    <w:rsid w:val="00CB3CB6"/>
    <w:rsid w:val="00CB444F"/>
    <w:rsid w:val="00CB4584"/>
    <w:rsid w:val="00CB4B92"/>
    <w:rsid w:val="00CB4F1A"/>
    <w:rsid w:val="00CB4F73"/>
    <w:rsid w:val="00CB5EF3"/>
    <w:rsid w:val="00CB607F"/>
    <w:rsid w:val="00CB6326"/>
    <w:rsid w:val="00CB67A2"/>
    <w:rsid w:val="00CB6858"/>
    <w:rsid w:val="00CB6878"/>
    <w:rsid w:val="00CB6937"/>
    <w:rsid w:val="00CB7274"/>
    <w:rsid w:val="00CB7593"/>
    <w:rsid w:val="00CB7648"/>
    <w:rsid w:val="00CB7687"/>
    <w:rsid w:val="00CB780B"/>
    <w:rsid w:val="00CB7981"/>
    <w:rsid w:val="00CB7E28"/>
    <w:rsid w:val="00CC0212"/>
    <w:rsid w:val="00CC03DC"/>
    <w:rsid w:val="00CC079F"/>
    <w:rsid w:val="00CC0A16"/>
    <w:rsid w:val="00CC0C76"/>
    <w:rsid w:val="00CC1000"/>
    <w:rsid w:val="00CC10DF"/>
    <w:rsid w:val="00CC11D8"/>
    <w:rsid w:val="00CC1D0A"/>
    <w:rsid w:val="00CC1F73"/>
    <w:rsid w:val="00CC24F6"/>
    <w:rsid w:val="00CC2BFB"/>
    <w:rsid w:val="00CC2ED7"/>
    <w:rsid w:val="00CC3504"/>
    <w:rsid w:val="00CC371F"/>
    <w:rsid w:val="00CC3A8D"/>
    <w:rsid w:val="00CC4024"/>
    <w:rsid w:val="00CC45DC"/>
    <w:rsid w:val="00CC4759"/>
    <w:rsid w:val="00CC48B4"/>
    <w:rsid w:val="00CC50E7"/>
    <w:rsid w:val="00CC56ED"/>
    <w:rsid w:val="00CC5AFB"/>
    <w:rsid w:val="00CC5C49"/>
    <w:rsid w:val="00CC5EB8"/>
    <w:rsid w:val="00CC63F6"/>
    <w:rsid w:val="00CC6402"/>
    <w:rsid w:val="00CC6528"/>
    <w:rsid w:val="00CC68A1"/>
    <w:rsid w:val="00CC6A17"/>
    <w:rsid w:val="00CC7D25"/>
    <w:rsid w:val="00CC7DAD"/>
    <w:rsid w:val="00CD0003"/>
    <w:rsid w:val="00CD0116"/>
    <w:rsid w:val="00CD05BD"/>
    <w:rsid w:val="00CD07A4"/>
    <w:rsid w:val="00CD088B"/>
    <w:rsid w:val="00CD104B"/>
    <w:rsid w:val="00CD1462"/>
    <w:rsid w:val="00CD1523"/>
    <w:rsid w:val="00CD18DF"/>
    <w:rsid w:val="00CD1A46"/>
    <w:rsid w:val="00CD1A97"/>
    <w:rsid w:val="00CD1B9B"/>
    <w:rsid w:val="00CD1C45"/>
    <w:rsid w:val="00CD2114"/>
    <w:rsid w:val="00CD247E"/>
    <w:rsid w:val="00CD2B4A"/>
    <w:rsid w:val="00CD2BD3"/>
    <w:rsid w:val="00CD2C53"/>
    <w:rsid w:val="00CD328F"/>
    <w:rsid w:val="00CD3743"/>
    <w:rsid w:val="00CD3944"/>
    <w:rsid w:val="00CD3969"/>
    <w:rsid w:val="00CD3B3A"/>
    <w:rsid w:val="00CD3B61"/>
    <w:rsid w:val="00CD453D"/>
    <w:rsid w:val="00CD475F"/>
    <w:rsid w:val="00CD4AFE"/>
    <w:rsid w:val="00CD4E10"/>
    <w:rsid w:val="00CD4EB5"/>
    <w:rsid w:val="00CD5101"/>
    <w:rsid w:val="00CD5172"/>
    <w:rsid w:val="00CD5541"/>
    <w:rsid w:val="00CD5DB6"/>
    <w:rsid w:val="00CD5F0F"/>
    <w:rsid w:val="00CD6656"/>
    <w:rsid w:val="00CD677F"/>
    <w:rsid w:val="00CD6DA9"/>
    <w:rsid w:val="00CD736E"/>
    <w:rsid w:val="00CD73BE"/>
    <w:rsid w:val="00CD77E6"/>
    <w:rsid w:val="00CE00FC"/>
    <w:rsid w:val="00CE02C8"/>
    <w:rsid w:val="00CE0340"/>
    <w:rsid w:val="00CE05E8"/>
    <w:rsid w:val="00CE076E"/>
    <w:rsid w:val="00CE0771"/>
    <w:rsid w:val="00CE07A6"/>
    <w:rsid w:val="00CE07DD"/>
    <w:rsid w:val="00CE0FAC"/>
    <w:rsid w:val="00CE13E7"/>
    <w:rsid w:val="00CE1581"/>
    <w:rsid w:val="00CE1785"/>
    <w:rsid w:val="00CE26C5"/>
    <w:rsid w:val="00CE2825"/>
    <w:rsid w:val="00CE2BF4"/>
    <w:rsid w:val="00CE2E36"/>
    <w:rsid w:val="00CE2FA0"/>
    <w:rsid w:val="00CE34AD"/>
    <w:rsid w:val="00CE3840"/>
    <w:rsid w:val="00CE3DD1"/>
    <w:rsid w:val="00CE403B"/>
    <w:rsid w:val="00CE41A6"/>
    <w:rsid w:val="00CE44F8"/>
    <w:rsid w:val="00CE4532"/>
    <w:rsid w:val="00CE45B8"/>
    <w:rsid w:val="00CE4F37"/>
    <w:rsid w:val="00CE5096"/>
    <w:rsid w:val="00CE53F1"/>
    <w:rsid w:val="00CE54B4"/>
    <w:rsid w:val="00CE590D"/>
    <w:rsid w:val="00CE5987"/>
    <w:rsid w:val="00CE59DD"/>
    <w:rsid w:val="00CE63E5"/>
    <w:rsid w:val="00CE6676"/>
    <w:rsid w:val="00CE700C"/>
    <w:rsid w:val="00CE7055"/>
    <w:rsid w:val="00CE73A6"/>
    <w:rsid w:val="00CE79FF"/>
    <w:rsid w:val="00CE7B2A"/>
    <w:rsid w:val="00CE7C7C"/>
    <w:rsid w:val="00CF04D6"/>
    <w:rsid w:val="00CF0501"/>
    <w:rsid w:val="00CF0549"/>
    <w:rsid w:val="00CF0610"/>
    <w:rsid w:val="00CF0B8C"/>
    <w:rsid w:val="00CF0F0B"/>
    <w:rsid w:val="00CF1462"/>
    <w:rsid w:val="00CF1BA5"/>
    <w:rsid w:val="00CF1C6A"/>
    <w:rsid w:val="00CF2223"/>
    <w:rsid w:val="00CF29DD"/>
    <w:rsid w:val="00CF2A8E"/>
    <w:rsid w:val="00CF2C51"/>
    <w:rsid w:val="00CF2F15"/>
    <w:rsid w:val="00CF36B9"/>
    <w:rsid w:val="00CF3D5E"/>
    <w:rsid w:val="00CF3DC7"/>
    <w:rsid w:val="00CF3E85"/>
    <w:rsid w:val="00CF4313"/>
    <w:rsid w:val="00CF456A"/>
    <w:rsid w:val="00CF45A9"/>
    <w:rsid w:val="00CF4864"/>
    <w:rsid w:val="00CF48B2"/>
    <w:rsid w:val="00CF498B"/>
    <w:rsid w:val="00CF4BB0"/>
    <w:rsid w:val="00CF4D0C"/>
    <w:rsid w:val="00CF4D1C"/>
    <w:rsid w:val="00CF4F4A"/>
    <w:rsid w:val="00CF5236"/>
    <w:rsid w:val="00CF544D"/>
    <w:rsid w:val="00CF5DE3"/>
    <w:rsid w:val="00CF5FD1"/>
    <w:rsid w:val="00CF6187"/>
    <w:rsid w:val="00CF684F"/>
    <w:rsid w:val="00CF6A8B"/>
    <w:rsid w:val="00CF7197"/>
    <w:rsid w:val="00CF7431"/>
    <w:rsid w:val="00CF7633"/>
    <w:rsid w:val="00CF7C26"/>
    <w:rsid w:val="00CF7E11"/>
    <w:rsid w:val="00D0011E"/>
    <w:rsid w:val="00D0024F"/>
    <w:rsid w:val="00D002EF"/>
    <w:rsid w:val="00D00438"/>
    <w:rsid w:val="00D008AD"/>
    <w:rsid w:val="00D00950"/>
    <w:rsid w:val="00D00D45"/>
    <w:rsid w:val="00D0103A"/>
    <w:rsid w:val="00D015CD"/>
    <w:rsid w:val="00D025BD"/>
    <w:rsid w:val="00D0330C"/>
    <w:rsid w:val="00D03419"/>
    <w:rsid w:val="00D0366B"/>
    <w:rsid w:val="00D0373F"/>
    <w:rsid w:val="00D0387D"/>
    <w:rsid w:val="00D0388B"/>
    <w:rsid w:val="00D03950"/>
    <w:rsid w:val="00D039BA"/>
    <w:rsid w:val="00D03C66"/>
    <w:rsid w:val="00D044EB"/>
    <w:rsid w:val="00D0462E"/>
    <w:rsid w:val="00D04A44"/>
    <w:rsid w:val="00D04B1A"/>
    <w:rsid w:val="00D04B3E"/>
    <w:rsid w:val="00D0503E"/>
    <w:rsid w:val="00D05282"/>
    <w:rsid w:val="00D0579E"/>
    <w:rsid w:val="00D058C0"/>
    <w:rsid w:val="00D05CD3"/>
    <w:rsid w:val="00D06285"/>
    <w:rsid w:val="00D064AD"/>
    <w:rsid w:val="00D06BC2"/>
    <w:rsid w:val="00D06C03"/>
    <w:rsid w:val="00D06F30"/>
    <w:rsid w:val="00D07466"/>
    <w:rsid w:val="00D07639"/>
    <w:rsid w:val="00D0799C"/>
    <w:rsid w:val="00D07BA1"/>
    <w:rsid w:val="00D10132"/>
    <w:rsid w:val="00D10493"/>
    <w:rsid w:val="00D116BC"/>
    <w:rsid w:val="00D117E8"/>
    <w:rsid w:val="00D11BA0"/>
    <w:rsid w:val="00D12307"/>
    <w:rsid w:val="00D1248B"/>
    <w:rsid w:val="00D12519"/>
    <w:rsid w:val="00D125A9"/>
    <w:rsid w:val="00D127C6"/>
    <w:rsid w:val="00D12C7E"/>
    <w:rsid w:val="00D12F9F"/>
    <w:rsid w:val="00D134BF"/>
    <w:rsid w:val="00D13911"/>
    <w:rsid w:val="00D13DC0"/>
    <w:rsid w:val="00D13EE6"/>
    <w:rsid w:val="00D1446E"/>
    <w:rsid w:val="00D14529"/>
    <w:rsid w:val="00D14804"/>
    <w:rsid w:val="00D149BA"/>
    <w:rsid w:val="00D14FD5"/>
    <w:rsid w:val="00D1538A"/>
    <w:rsid w:val="00D154A7"/>
    <w:rsid w:val="00D159AD"/>
    <w:rsid w:val="00D15FCC"/>
    <w:rsid w:val="00D164C4"/>
    <w:rsid w:val="00D1671B"/>
    <w:rsid w:val="00D16AE9"/>
    <w:rsid w:val="00D16F1F"/>
    <w:rsid w:val="00D1739C"/>
    <w:rsid w:val="00D17818"/>
    <w:rsid w:val="00D17CAE"/>
    <w:rsid w:val="00D17EAD"/>
    <w:rsid w:val="00D203CA"/>
    <w:rsid w:val="00D20D7C"/>
    <w:rsid w:val="00D20E8E"/>
    <w:rsid w:val="00D20F56"/>
    <w:rsid w:val="00D2163C"/>
    <w:rsid w:val="00D21FAF"/>
    <w:rsid w:val="00D22A8C"/>
    <w:rsid w:val="00D22B5B"/>
    <w:rsid w:val="00D22C44"/>
    <w:rsid w:val="00D233C3"/>
    <w:rsid w:val="00D23801"/>
    <w:rsid w:val="00D23A6B"/>
    <w:rsid w:val="00D23D43"/>
    <w:rsid w:val="00D23D8B"/>
    <w:rsid w:val="00D246E2"/>
    <w:rsid w:val="00D24EE0"/>
    <w:rsid w:val="00D250B3"/>
    <w:rsid w:val="00D2549C"/>
    <w:rsid w:val="00D2552D"/>
    <w:rsid w:val="00D25772"/>
    <w:rsid w:val="00D25D74"/>
    <w:rsid w:val="00D25F40"/>
    <w:rsid w:val="00D303B0"/>
    <w:rsid w:val="00D30524"/>
    <w:rsid w:val="00D30F94"/>
    <w:rsid w:val="00D317D3"/>
    <w:rsid w:val="00D32214"/>
    <w:rsid w:val="00D32598"/>
    <w:rsid w:val="00D32A8E"/>
    <w:rsid w:val="00D334FE"/>
    <w:rsid w:val="00D336FA"/>
    <w:rsid w:val="00D3385F"/>
    <w:rsid w:val="00D3390A"/>
    <w:rsid w:val="00D33A1C"/>
    <w:rsid w:val="00D33A4A"/>
    <w:rsid w:val="00D33FFD"/>
    <w:rsid w:val="00D3422E"/>
    <w:rsid w:val="00D34231"/>
    <w:rsid w:val="00D3482D"/>
    <w:rsid w:val="00D34D31"/>
    <w:rsid w:val="00D3506F"/>
    <w:rsid w:val="00D35256"/>
    <w:rsid w:val="00D35506"/>
    <w:rsid w:val="00D35C9D"/>
    <w:rsid w:val="00D35E7C"/>
    <w:rsid w:val="00D37302"/>
    <w:rsid w:val="00D37406"/>
    <w:rsid w:val="00D3747F"/>
    <w:rsid w:val="00D37643"/>
    <w:rsid w:val="00D37678"/>
    <w:rsid w:val="00D40183"/>
    <w:rsid w:val="00D412A2"/>
    <w:rsid w:val="00D4197D"/>
    <w:rsid w:val="00D41EBB"/>
    <w:rsid w:val="00D41F45"/>
    <w:rsid w:val="00D41F58"/>
    <w:rsid w:val="00D4211A"/>
    <w:rsid w:val="00D42234"/>
    <w:rsid w:val="00D427C9"/>
    <w:rsid w:val="00D4295A"/>
    <w:rsid w:val="00D42A9E"/>
    <w:rsid w:val="00D42B09"/>
    <w:rsid w:val="00D42B2E"/>
    <w:rsid w:val="00D42D1F"/>
    <w:rsid w:val="00D42F01"/>
    <w:rsid w:val="00D42FA9"/>
    <w:rsid w:val="00D431EF"/>
    <w:rsid w:val="00D436B9"/>
    <w:rsid w:val="00D43FBB"/>
    <w:rsid w:val="00D43FFE"/>
    <w:rsid w:val="00D4408B"/>
    <w:rsid w:val="00D4427B"/>
    <w:rsid w:val="00D4471C"/>
    <w:rsid w:val="00D44A45"/>
    <w:rsid w:val="00D44C64"/>
    <w:rsid w:val="00D44D7F"/>
    <w:rsid w:val="00D45112"/>
    <w:rsid w:val="00D4517C"/>
    <w:rsid w:val="00D45219"/>
    <w:rsid w:val="00D4552B"/>
    <w:rsid w:val="00D45597"/>
    <w:rsid w:val="00D45614"/>
    <w:rsid w:val="00D45648"/>
    <w:rsid w:val="00D4585E"/>
    <w:rsid w:val="00D45A0F"/>
    <w:rsid w:val="00D45C65"/>
    <w:rsid w:val="00D46035"/>
    <w:rsid w:val="00D467C7"/>
    <w:rsid w:val="00D468B6"/>
    <w:rsid w:val="00D471AE"/>
    <w:rsid w:val="00D47203"/>
    <w:rsid w:val="00D478E9"/>
    <w:rsid w:val="00D47C84"/>
    <w:rsid w:val="00D500D3"/>
    <w:rsid w:val="00D5040A"/>
    <w:rsid w:val="00D50523"/>
    <w:rsid w:val="00D50ACF"/>
    <w:rsid w:val="00D50BEA"/>
    <w:rsid w:val="00D50C22"/>
    <w:rsid w:val="00D50C6D"/>
    <w:rsid w:val="00D50E79"/>
    <w:rsid w:val="00D51235"/>
    <w:rsid w:val="00D51C1E"/>
    <w:rsid w:val="00D51F45"/>
    <w:rsid w:val="00D52303"/>
    <w:rsid w:val="00D52344"/>
    <w:rsid w:val="00D529DB"/>
    <w:rsid w:val="00D52FB3"/>
    <w:rsid w:val="00D532CD"/>
    <w:rsid w:val="00D539AF"/>
    <w:rsid w:val="00D53B0E"/>
    <w:rsid w:val="00D53F7E"/>
    <w:rsid w:val="00D5423C"/>
    <w:rsid w:val="00D548C3"/>
    <w:rsid w:val="00D54BB9"/>
    <w:rsid w:val="00D54CD5"/>
    <w:rsid w:val="00D54F93"/>
    <w:rsid w:val="00D55220"/>
    <w:rsid w:val="00D55259"/>
    <w:rsid w:val="00D5549B"/>
    <w:rsid w:val="00D5550C"/>
    <w:rsid w:val="00D557D7"/>
    <w:rsid w:val="00D557EE"/>
    <w:rsid w:val="00D55885"/>
    <w:rsid w:val="00D56233"/>
    <w:rsid w:val="00D563D1"/>
    <w:rsid w:val="00D564AC"/>
    <w:rsid w:val="00D564D8"/>
    <w:rsid w:val="00D56518"/>
    <w:rsid w:val="00D56EBF"/>
    <w:rsid w:val="00D570A4"/>
    <w:rsid w:val="00D5732E"/>
    <w:rsid w:val="00D575DE"/>
    <w:rsid w:val="00D57D0A"/>
    <w:rsid w:val="00D602BA"/>
    <w:rsid w:val="00D6040F"/>
    <w:rsid w:val="00D609F5"/>
    <w:rsid w:val="00D60B53"/>
    <w:rsid w:val="00D60C4C"/>
    <w:rsid w:val="00D61306"/>
    <w:rsid w:val="00D61902"/>
    <w:rsid w:val="00D61E05"/>
    <w:rsid w:val="00D6209E"/>
    <w:rsid w:val="00D62661"/>
    <w:rsid w:val="00D627BC"/>
    <w:rsid w:val="00D6299B"/>
    <w:rsid w:val="00D62A68"/>
    <w:rsid w:val="00D62F70"/>
    <w:rsid w:val="00D630AB"/>
    <w:rsid w:val="00D63273"/>
    <w:rsid w:val="00D63476"/>
    <w:rsid w:val="00D635BB"/>
    <w:rsid w:val="00D63A7C"/>
    <w:rsid w:val="00D64070"/>
    <w:rsid w:val="00D645E5"/>
    <w:rsid w:val="00D6465B"/>
    <w:rsid w:val="00D64685"/>
    <w:rsid w:val="00D64B93"/>
    <w:rsid w:val="00D64EDC"/>
    <w:rsid w:val="00D65029"/>
    <w:rsid w:val="00D65B8D"/>
    <w:rsid w:val="00D65B8E"/>
    <w:rsid w:val="00D65CAC"/>
    <w:rsid w:val="00D665B6"/>
    <w:rsid w:val="00D66D54"/>
    <w:rsid w:val="00D66D87"/>
    <w:rsid w:val="00D66E7F"/>
    <w:rsid w:val="00D67063"/>
    <w:rsid w:val="00D6768B"/>
    <w:rsid w:val="00D676BA"/>
    <w:rsid w:val="00D67851"/>
    <w:rsid w:val="00D67B3C"/>
    <w:rsid w:val="00D701A8"/>
    <w:rsid w:val="00D704C8"/>
    <w:rsid w:val="00D70642"/>
    <w:rsid w:val="00D70E0F"/>
    <w:rsid w:val="00D716CE"/>
    <w:rsid w:val="00D723D6"/>
    <w:rsid w:val="00D727FA"/>
    <w:rsid w:val="00D72D62"/>
    <w:rsid w:val="00D72EF1"/>
    <w:rsid w:val="00D7304B"/>
    <w:rsid w:val="00D7326F"/>
    <w:rsid w:val="00D733E8"/>
    <w:rsid w:val="00D74001"/>
    <w:rsid w:val="00D7438C"/>
    <w:rsid w:val="00D743D1"/>
    <w:rsid w:val="00D7465A"/>
    <w:rsid w:val="00D74847"/>
    <w:rsid w:val="00D74904"/>
    <w:rsid w:val="00D74AB6"/>
    <w:rsid w:val="00D74DE4"/>
    <w:rsid w:val="00D751FC"/>
    <w:rsid w:val="00D75451"/>
    <w:rsid w:val="00D754C4"/>
    <w:rsid w:val="00D759DA"/>
    <w:rsid w:val="00D76267"/>
    <w:rsid w:val="00D762E6"/>
    <w:rsid w:val="00D76B0B"/>
    <w:rsid w:val="00D76E88"/>
    <w:rsid w:val="00D77017"/>
    <w:rsid w:val="00D779E1"/>
    <w:rsid w:val="00D77AE9"/>
    <w:rsid w:val="00D800CE"/>
    <w:rsid w:val="00D806BF"/>
    <w:rsid w:val="00D808D6"/>
    <w:rsid w:val="00D8092E"/>
    <w:rsid w:val="00D80A17"/>
    <w:rsid w:val="00D80AF8"/>
    <w:rsid w:val="00D80C2E"/>
    <w:rsid w:val="00D80C6D"/>
    <w:rsid w:val="00D80EC9"/>
    <w:rsid w:val="00D815F8"/>
    <w:rsid w:val="00D81656"/>
    <w:rsid w:val="00D81A57"/>
    <w:rsid w:val="00D81EB7"/>
    <w:rsid w:val="00D8243F"/>
    <w:rsid w:val="00D82927"/>
    <w:rsid w:val="00D82958"/>
    <w:rsid w:val="00D8295D"/>
    <w:rsid w:val="00D82A96"/>
    <w:rsid w:val="00D82B16"/>
    <w:rsid w:val="00D82C52"/>
    <w:rsid w:val="00D82D56"/>
    <w:rsid w:val="00D8307B"/>
    <w:rsid w:val="00D8311B"/>
    <w:rsid w:val="00D836FC"/>
    <w:rsid w:val="00D8376F"/>
    <w:rsid w:val="00D83B88"/>
    <w:rsid w:val="00D83C53"/>
    <w:rsid w:val="00D83FB9"/>
    <w:rsid w:val="00D840B4"/>
    <w:rsid w:val="00D84DB3"/>
    <w:rsid w:val="00D8561A"/>
    <w:rsid w:val="00D85773"/>
    <w:rsid w:val="00D858E5"/>
    <w:rsid w:val="00D85AC3"/>
    <w:rsid w:val="00D85B2F"/>
    <w:rsid w:val="00D85B7A"/>
    <w:rsid w:val="00D85BB4"/>
    <w:rsid w:val="00D85D87"/>
    <w:rsid w:val="00D86722"/>
    <w:rsid w:val="00D86742"/>
    <w:rsid w:val="00D86C54"/>
    <w:rsid w:val="00D87AA6"/>
    <w:rsid w:val="00D87C1D"/>
    <w:rsid w:val="00D90031"/>
    <w:rsid w:val="00D9010C"/>
    <w:rsid w:val="00D90A1F"/>
    <w:rsid w:val="00D9102B"/>
    <w:rsid w:val="00D912D4"/>
    <w:rsid w:val="00D91305"/>
    <w:rsid w:val="00D91540"/>
    <w:rsid w:val="00D91CB7"/>
    <w:rsid w:val="00D92214"/>
    <w:rsid w:val="00D92219"/>
    <w:rsid w:val="00D92375"/>
    <w:rsid w:val="00D92384"/>
    <w:rsid w:val="00D92462"/>
    <w:rsid w:val="00D92AD4"/>
    <w:rsid w:val="00D92B86"/>
    <w:rsid w:val="00D92C09"/>
    <w:rsid w:val="00D93041"/>
    <w:rsid w:val="00D93167"/>
    <w:rsid w:val="00D934D6"/>
    <w:rsid w:val="00D9353F"/>
    <w:rsid w:val="00D93594"/>
    <w:rsid w:val="00D93762"/>
    <w:rsid w:val="00D9425C"/>
    <w:rsid w:val="00D94300"/>
    <w:rsid w:val="00D946C8"/>
    <w:rsid w:val="00D947B1"/>
    <w:rsid w:val="00D95005"/>
    <w:rsid w:val="00D95286"/>
    <w:rsid w:val="00D9534C"/>
    <w:rsid w:val="00D955E9"/>
    <w:rsid w:val="00D9575D"/>
    <w:rsid w:val="00D95F0B"/>
    <w:rsid w:val="00D9614A"/>
    <w:rsid w:val="00D9668C"/>
    <w:rsid w:val="00D968A8"/>
    <w:rsid w:val="00D97AD5"/>
    <w:rsid w:val="00D97B48"/>
    <w:rsid w:val="00DA06EC"/>
    <w:rsid w:val="00DA0E69"/>
    <w:rsid w:val="00DA1A48"/>
    <w:rsid w:val="00DA1C37"/>
    <w:rsid w:val="00DA1DD1"/>
    <w:rsid w:val="00DA267A"/>
    <w:rsid w:val="00DA2A1E"/>
    <w:rsid w:val="00DA2B77"/>
    <w:rsid w:val="00DA32E6"/>
    <w:rsid w:val="00DA3463"/>
    <w:rsid w:val="00DA348F"/>
    <w:rsid w:val="00DA3634"/>
    <w:rsid w:val="00DA4097"/>
    <w:rsid w:val="00DA42D0"/>
    <w:rsid w:val="00DA435D"/>
    <w:rsid w:val="00DA446F"/>
    <w:rsid w:val="00DA44D7"/>
    <w:rsid w:val="00DA48F9"/>
    <w:rsid w:val="00DA49A2"/>
    <w:rsid w:val="00DA4D66"/>
    <w:rsid w:val="00DA4FAD"/>
    <w:rsid w:val="00DA5000"/>
    <w:rsid w:val="00DA51E8"/>
    <w:rsid w:val="00DA52F0"/>
    <w:rsid w:val="00DA5839"/>
    <w:rsid w:val="00DA5DCB"/>
    <w:rsid w:val="00DA6449"/>
    <w:rsid w:val="00DA65DB"/>
    <w:rsid w:val="00DA6A01"/>
    <w:rsid w:val="00DA7157"/>
    <w:rsid w:val="00DA7196"/>
    <w:rsid w:val="00DA73B9"/>
    <w:rsid w:val="00DA78BB"/>
    <w:rsid w:val="00DA7B00"/>
    <w:rsid w:val="00DA7D09"/>
    <w:rsid w:val="00DA7E3D"/>
    <w:rsid w:val="00DB0200"/>
    <w:rsid w:val="00DB060A"/>
    <w:rsid w:val="00DB0870"/>
    <w:rsid w:val="00DB08D0"/>
    <w:rsid w:val="00DB0923"/>
    <w:rsid w:val="00DB0AE3"/>
    <w:rsid w:val="00DB0B0A"/>
    <w:rsid w:val="00DB147A"/>
    <w:rsid w:val="00DB186E"/>
    <w:rsid w:val="00DB1CAC"/>
    <w:rsid w:val="00DB1F23"/>
    <w:rsid w:val="00DB1F8D"/>
    <w:rsid w:val="00DB200B"/>
    <w:rsid w:val="00DB225E"/>
    <w:rsid w:val="00DB326C"/>
    <w:rsid w:val="00DB3F51"/>
    <w:rsid w:val="00DB4361"/>
    <w:rsid w:val="00DB44D6"/>
    <w:rsid w:val="00DB4619"/>
    <w:rsid w:val="00DB4898"/>
    <w:rsid w:val="00DB48ED"/>
    <w:rsid w:val="00DB4C9D"/>
    <w:rsid w:val="00DB5046"/>
    <w:rsid w:val="00DB509B"/>
    <w:rsid w:val="00DB5596"/>
    <w:rsid w:val="00DB562E"/>
    <w:rsid w:val="00DB56BE"/>
    <w:rsid w:val="00DB5D89"/>
    <w:rsid w:val="00DB6A4C"/>
    <w:rsid w:val="00DB78F1"/>
    <w:rsid w:val="00DB7DCD"/>
    <w:rsid w:val="00DC0429"/>
    <w:rsid w:val="00DC0499"/>
    <w:rsid w:val="00DC0A94"/>
    <w:rsid w:val="00DC0D00"/>
    <w:rsid w:val="00DC1716"/>
    <w:rsid w:val="00DC1792"/>
    <w:rsid w:val="00DC18B1"/>
    <w:rsid w:val="00DC1C06"/>
    <w:rsid w:val="00DC1D9F"/>
    <w:rsid w:val="00DC1E64"/>
    <w:rsid w:val="00DC2091"/>
    <w:rsid w:val="00DC21C5"/>
    <w:rsid w:val="00DC22B4"/>
    <w:rsid w:val="00DC2356"/>
    <w:rsid w:val="00DC2648"/>
    <w:rsid w:val="00DC2F3F"/>
    <w:rsid w:val="00DC2FCD"/>
    <w:rsid w:val="00DC30F8"/>
    <w:rsid w:val="00DC39CC"/>
    <w:rsid w:val="00DC413E"/>
    <w:rsid w:val="00DC4482"/>
    <w:rsid w:val="00DC46AA"/>
    <w:rsid w:val="00DC472A"/>
    <w:rsid w:val="00DC4953"/>
    <w:rsid w:val="00DC4AA4"/>
    <w:rsid w:val="00DC5924"/>
    <w:rsid w:val="00DC5BAF"/>
    <w:rsid w:val="00DC682F"/>
    <w:rsid w:val="00DC6B83"/>
    <w:rsid w:val="00DC7AEF"/>
    <w:rsid w:val="00DC7B8D"/>
    <w:rsid w:val="00DD02F7"/>
    <w:rsid w:val="00DD05EA"/>
    <w:rsid w:val="00DD06B9"/>
    <w:rsid w:val="00DD0A50"/>
    <w:rsid w:val="00DD0A94"/>
    <w:rsid w:val="00DD0EEA"/>
    <w:rsid w:val="00DD123C"/>
    <w:rsid w:val="00DD142F"/>
    <w:rsid w:val="00DD16CF"/>
    <w:rsid w:val="00DD194A"/>
    <w:rsid w:val="00DD1CE1"/>
    <w:rsid w:val="00DD1D78"/>
    <w:rsid w:val="00DD1FBB"/>
    <w:rsid w:val="00DD216E"/>
    <w:rsid w:val="00DD23D3"/>
    <w:rsid w:val="00DD23EA"/>
    <w:rsid w:val="00DD24CC"/>
    <w:rsid w:val="00DD2606"/>
    <w:rsid w:val="00DD27CC"/>
    <w:rsid w:val="00DD2C32"/>
    <w:rsid w:val="00DD2E0C"/>
    <w:rsid w:val="00DD3239"/>
    <w:rsid w:val="00DD37C1"/>
    <w:rsid w:val="00DD3991"/>
    <w:rsid w:val="00DD39CE"/>
    <w:rsid w:val="00DD3AD7"/>
    <w:rsid w:val="00DD3E4E"/>
    <w:rsid w:val="00DD409D"/>
    <w:rsid w:val="00DD44C5"/>
    <w:rsid w:val="00DD46CC"/>
    <w:rsid w:val="00DD4891"/>
    <w:rsid w:val="00DD4C91"/>
    <w:rsid w:val="00DD4E50"/>
    <w:rsid w:val="00DD5314"/>
    <w:rsid w:val="00DD5CDD"/>
    <w:rsid w:val="00DD637E"/>
    <w:rsid w:val="00DD69ED"/>
    <w:rsid w:val="00DD6A74"/>
    <w:rsid w:val="00DD71D0"/>
    <w:rsid w:val="00DD752A"/>
    <w:rsid w:val="00DD7A73"/>
    <w:rsid w:val="00DD7CAE"/>
    <w:rsid w:val="00DD7E83"/>
    <w:rsid w:val="00DD7ECC"/>
    <w:rsid w:val="00DD7EDA"/>
    <w:rsid w:val="00DE008C"/>
    <w:rsid w:val="00DE0316"/>
    <w:rsid w:val="00DE05F7"/>
    <w:rsid w:val="00DE087B"/>
    <w:rsid w:val="00DE1047"/>
    <w:rsid w:val="00DE1407"/>
    <w:rsid w:val="00DE16D1"/>
    <w:rsid w:val="00DE1AF6"/>
    <w:rsid w:val="00DE1C60"/>
    <w:rsid w:val="00DE20A7"/>
    <w:rsid w:val="00DE24C5"/>
    <w:rsid w:val="00DE2694"/>
    <w:rsid w:val="00DE2DB1"/>
    <w:rsid w:val="00DE36F1"/>
    <w:rsid w:val="00DE4000"/>
    <w:rsid w:val="00DE4010"/>
    <w:rsid w:val="00DE4334"/>
    <w:rsid w:val="00DE44D1"/>
    <w:rsid w:val="00DE4518"/>
    <w:rsid w:val="00DE4810"/>
    <w:rsid w:val="00DE4905"/>
    <w:rsid w:val="00DE4ABA"/>
    <w:rsid w:val="00DE4AFF"/>
    <w:rsid w:val="00DE4B33"/>
    <w:rsid w:val="00DE4CF1"/>
    <w:rsid w:val="00DE4FF4"/>
    <w:rsid w:val="00DE5807"/>
    <w:rsid w:val="00DE5864"/>
    <w:rsid w:val="00DE5AFC"/>
    <w:rsid w:val="00DE5C45"/>
    <w:rsid w:val="00DE6203"/>
    <w:rsid w:val="00DE6991"/>
    <w:rsid w:val="00DE6B13"/>
    <w:rsid w:val="00DE6D47"/>
    <w:rsid w:val="00DE7181"/>
    <w:rsid w:val="00DE72B6"/>
    <w:rsid w:val="00DE745C"/>
    <w:rsid w:val="00DE75F9"/>
    <w:rsid w:val="00DE7616"/>
    <w:rsid w:val="00DE7A75"/>
    <w:rsid w:val="00DE7B6B"/>
    <w:rsid w:val="00DE7C0E"/>
    <w:rsid w:val="00DE7D6C"/>
    <w:rsid w:val="00DE7F75"/>
    <w:rsid w:val="00DF0292"/>
    <w:rsid w:val="00DF04D9"/>
    <w:rsid w:val="00DF07A2"/>
    <w:rsid w:val="00DF0BB5"/>
    <w:rsid w:val="00DF0C07"/>
    <w:rsid w:val="00DF0C38"/>
    <w:rsid w:val="00DF0D29"/>
    <w:rsid w:val="00DF0E79"/>
    <w:rsid w:val="00DF10EC"/>
    <w:rsid w:val="00DF111C"/>
    <w:rsid w:val="00DF13F6"/>
    <w:rsid w:val="00DF1555"/>
    <w:rsid w:val="00DF18E1"/>
    <w:rsid w:val="00DF19B0"/>
    <w:rsid w:val="00DF202E"/>
    <w:rsid w:val="00DF207E"/>
    <w:rsid w:val="00DF20C9"/>
    <w:rsid w:val="00DF21FC"/>
    <w:rsid w:val="00DF2394"/>
    <w:rsid w:val="00DF2456"/>
    <w:rsid w:val="00DF271C"/>
    <w:rsid w:val="00DF297D"/>
    <w:rsid w:val="00DF2D9D"/>
    <w:rsid w:val="00DF31E4"/>
    <w:rsid w:val="00DF3D73"/>
    <w:rsid w:val="00DF5305"/>
    <w:rsid w:val="00DF55CB"/>
    <w:rsid w:val="00DF56AD"/>
    <w:rsid w:val="00DF6899"/>
    <w:rsid w:val="00DF69A0"/>
    <w:rsid w:val="00DF7072"/>
    <w:rsid w:val="00DF7139"/>
    <w:rsid w:val="00DF7379"/>
    <w:rsid w:val="00DF7568"/>
    <w:rsid w:val="00DF780F"/>
    <w:rsid w:val="00DF79D2"/>
    <w:rsid w:val="00DF79DD"/>
    <w:rsid w:val="00DF7D6F"/>
    <w:rsid w:val="00E00089"/>
    <w:rsid w:val="00E003D9"/>
    <w:rsid w:val="00E00419"/>
    <w:rsid w:val="00E006A4"/>
    <w:rsid w:val="00E00764"/>
    <w:rsid w:val="00E008D0"/>
    <w:rsid w:val="00E00BBF"/>
    <w:rsid w:val="00E00FC9"/>
    <w:rsid w:val="00E01127"/>
    <w:rsid w:val="00E01295"/>
    <w:rsid w:val="00E01443"/>
    <w:rsid w:val="00E0155B"/>
    <w:rsid w:val="00E01776"/>
    <w:rsid w:val="00E0191F"/>
    <w:rsid w:val="00E021EC"/>
    <w:rsid w:val="00E022C5"/>
    <w:rsid w:val="00E0280C"/>
    <w:rsid w:val="00E02937"/>
    <w:rsid w:val="00E02B03"/>
    <w:rsid w:val="00E02C73"/>
    <w:rsid w:val="00E02DD5"/>
    <w:rsid w:val="00E02E47"/>
    <w:rsid w:val="00E02E80"/>
    <w:rsid w:val="00E03255"/>
    <w:rsid w:val="00E033E1"/>
    <w:rsid w:val="00E038F5"/>
    <w:rsid w:val="00E03F7D"/>
    <w:rsid w:val="00E04357"/>
    <w:rsid w:val="00E05AEB"/>
    <w:rsid w:val="00E06410"/>
    <w:rsid w:val="00E06AC5"/>
    <w:rsid w:val="00E06DFB"/>
    <w:rsid w:val="00E06F01"/>
    <w:rsid w:val="00E07500"/>
    <w:rsid w:val="00E0776A"/>
    <w:rsid w:val="00E07A12"/>
    <w:rsid w:val="00E1053D"/>
    <w:rsid w:val="00E1067A"/>
    <w:rsid w:val="00E109BE"/>
    <w:rsid w:val="00E10AB7"/>
    <w:rsid w:val="00E10BFE"/>
    <w:rsid w:val="00E110AA"/>
    <w:rsid w:val="00E110EE"/>
    <w:rsid w:val="00E1140B"/>
    <w:rsid w:val="00E114BF"/>
    <w:rsid w:val="00E11726"/>
    <w:rsid w:val="00E11B47"/>
    <w:rsid w:val="00E11DEA"/>
    <w:rsid w:val="00E130FA"/>
    <w:rsid w:val="00E1312F"/>
    <w:rsid w:val="00E136C2"/>
    <w:rsid w:val="00E13ECB"/>
    <w:rsid w:val="00E14386"/>
    <w:rsid w:val="00E144D4"/>
    <w:rsid w:val="00E146A8"/>
    <w:rsid w:val="00E148F4"/>
    <w:rsid w:val="00E15344"/>
    <w:rsid w:val="00E1551C"/>
    <w:rsid w:val="00E157CD"/>
    <w:rsid w:val="00E158B7"/>
    <w:rsid w:val="00E15ABB"/>
    <w:rsid w:val="00E16356"/>
    <w:rsid w:val="00E16697"/>
    <w:rsid w:val="00E16A8E"/>
    <w:rsid w:val="00E17FAE"/>
    <w:rsid w:val="00E17FBF"/>
    <w:rsid w:val="00E2052F"/>
    <w:rsid w:val="00E205AC"/>
    <w:rsid w:val="00E20645"/>
    <w:rsid w:val="00E208D1"/>
    <w:rsid w:val="00E20EBE"/>
    <w:rsid w:val="00E2128D"/>
    <w:rsid w:val="00E216AF"/>
    <w:rsid w:val="00E216C2"/>
    <w:rsid w:val="00E21B41"/>
    <w:rsid w:val="00E21C2A"/>
    <w:rsid w:val="00E21DCF"/>
    <w:rsid w:val="00E22C22"/>
    <w:rsid w:val="00E23AC4"/>
    <w:rsid w:val="00E23B38"/>
    <w:rsid w:val="00E23EB1"/>
    <w:rsid w:val="00E249C6"/>
    <w:rsid w:val="00E24A85"/>
    <w:rsid w:val="00E2507B"/>
    <w:rsid w:val="00E253D1"/>
    <w:rsid w:val="00E26344"/>
    <w:rsid w:val="00E2736B"/>
    <w:rsid w:val="00E2756F"/>
    <w:rsid w:val="00E2769C"/>
    <w:rsid w:val="00E27731"/>
    <w:rsid w:val="00E27B52"/>
    <w:rsid w:val="00E30020"/>
    <w:rsid w:val="00E30D36"/>
    <w:rsid w:val="00E310D9"/>
    <w:rsid w:val="00E3120C"/>
    <w:rsid w:val="00E315CC"/>
    <w:rsid w:val="00E31634"/>
    <w:rsid w:val="00E31660"/>
    <w:rsid w:val="00E31B80"/>
    <w:rsid w:val="00E326A1"/>
    <w:rsid w:val="00E326DE"/>
    <w:rsid w:val="00E32A41"/>
    <w:rsid w:val="00E32B4F"/>
    <w:rsid w:val="00E32BF2"/>
    <w:rsid w:val="00E32C3C"/>
    <w:rsid w:val="00E333B3"/>
    <w:rsid w:val="00E33C73"/>
    <w:rsid w:val="00E33D9D"/>
    <w:rsid w:val="00E33F0B"/>
    <w:rsid w:val="00E34420"/>
    <w:rsid w:val="00E34782"/>
    <w:rsid w:val="00E34F8E"/>
    <w:rsid w:val="00E352BF"/>
    <w:rsid w:val="00E35614"/>
    <w:rsid w:val="00E35AFA"/>
    <w:rsid w:val="00E35C11"/>
    <w:rsid w:val="00E363B8"/>
    <w:rsid w:val="00E3640C"/>
    <w:rsid w:val="00E364B8"/>
    <w:rsid w:val="00E366E9"/>
    <w:rsid w:val="00E36D9F"/>
    <w:rsid w:val="00E36DBC"/>
    <w:rsid w:val="00E36DE8"/>
    <w:rsid w:val="00E36E75"/>
    <w:rsid w:val="00E370D9"/>
    <w:rsid w:val="00E373A8"/>
    <w:rsid w:val="00E379E4"/>
    <w:rsid w:val="00E405BC"/>
    <w:rsid w:val="00E40946"/>
    <w:rsid w:val="00E40954"/>
    <w:rsid w:val="00E40A7E"/>
    <w:rsid w:val="00E40CA3"/>
    <w:rsid w:val="00E40DD6"/>
    <w:rsid w:val="00E40E30"/>
    <w:rsid w:val="00E40E3A"/>
    <w:rsid w:val="00E42314"/>
    <w:rsid w:val="00E4233F"/>
    <w:rsid w:val="00E4268C"/>
    <w:rsid w:val="00E42895"/>
    <w:rsid w:val="00E43070"/>
    <w:rsid w:val="00E432C8"/>
    <w:rsid w:val="00E438A5"/>
    <w:rsid w:val="00E43CC0"/>
    <w:rsid w:val="00E43F2C"/>
    <w:rsid w:val="00E43FB3"/>
    <w:rsid w:val="00E44288"/>
    <w:rsid w:val="00E443D0"/>
    <w:rsid w:val="00E44B85"/>
    <w:rsid w:val="00E44C81"/>
    <w:rsid w:val="00E44DCA"/>
    <w:rsid w:val="00E452BB"/>
    <w:rsid w:val="00E456D9"/>
    <w:rsid w:val="00E45C5C"/>
    <w:rsid w:val="00E45CDA"/>
    <w:rsid w:val="00E46446"/>
    <w:rsid w:val="00E464C0"/>
    <w:rsid w:val="00E465DB"/>
    <w:rsid w:val="00E469C4"/>
    <w:rsid w:val="00E46F3F"/>
    <w:rsid w:val="00E47022"/>
    <w:rsid w:val="00E4774E"/>
    <w:rsid w:val="00E479E5"/>
    <w:rsid w:val="00E47D02"/>
    <w:rsid w:val="00E47D5B"/>
    <w:rsid w:val="00E47F87"/>
    <w:rsid w:val="00E501DB"/>
    <w:rsid w:val="00E504B4"/>
    <w:rsid w:val="00E50704"/>
    <w:rsid w:val="00E507B9"/>
    <w:rsid w:val="00E50EFC"/>
    <w:rsid w:val="00E51059"/>
    <w:rsid w:val="00E5115E"/>
    <w:rsid w:val="00E5163A"/>
    <w:rsid w:val="00E5189A"/>
    <w:rsid w:val="00E52801"/>
    <w:rsid w:val="00E5286A"/>
    <w:rsid w:val="00E52D6C"/>
    <w:rsid w:val="00E52F6B"/>
    <w:rsid w:val="00E53BB5"/>
    <w:rsid w:val="00E53DCB"/>
    <w:rsid w:val="00E54B43"/>
    <w:rsid w:val="00E54DF5"/>
    <w:rsid w:val="00E54F05"/>
    <w:rsid w:val="00E55976"/>
    <w:rsid w:val="00E55C48"/>
    <w:rsid w:val="00E56005"/>
    <w:rsid w:val="00E574FD"/>
    <w:rsid w:val="00E577D1"/>
    <w:rsid w:val="00E57F42"/>
    <w:rsid w:val="00E57F98"/>
    <w:rsid w:val="00E600D7"/>
    <w:rsid w:val="00E60145"/>
    <w:rsid w:val="00E60556"/>
    <w:rsid w:val="00E60600"/>
    <w:rsid w:val="00E60BC9"/>
    <w:rsid w:val="00E6115D"/>
    <w:rsid w:val="00E61621"/>
    <w:rsid w:val="00E61786"/>
    <w:rsid w:val="00E6187A"/>
    <w:rsid w:val="00E61C89"/>
    <w:rsid w:val="00E61E2D"/>
    <w:rsid w:val="00E62637"/>
    <w:rsid w:val="00E627B4"/>
    <w:rsid w:val="00E62B21"/>
    <w:rsid w:val="00E62BDE"/>
    <w:rsid w:val="00E62F37"/>
    <w:rsid w:val="00E63E84"/>
    <w:rsid w:val="00E64290"/>
    <w:rsid w:val="00E64492"/>
    <w:rsid w:val="00E6541A"/>
    <w:rsid w:val="00E662E0"/>
    <w:rsid w:val="00E664E3"/>
    <w:rsid w:val="00E668A5"/>
    <w:rsid w:val="00E67FE3"/>
    <w:rsid w:val="00E70692"/>
    <w:rsid w:val="00E70FC8"/>
    <w:rsid w:val="00E72105"/>
    <w:rsid w:val="00E72529"/>
    <w:rsid w:val="00E72712"/>
    <w:rsid w:val="00E72DC3"/>
    <w:rsid w:val="00E73296"/>
    <w:rsid w:val="00E73C29"/>
    <w:rsid w:val="00E73D7E"/>
    <w:rsid w:val="00E73F09"/>
    <w:rsid w:val="00E7411E"/>
    <w:rsid w:val="00E74167"/>
    <w:rsid w:val="00E743F6"/>
    <w:rsid w:val="00E74CD4"/>
    <w:rsid w:val="00E74E1F"/>
    <w:rsid w:val="00E75C3F"/>
    <w:rsid w:val="00E768B3"/>
    <w:rsid w:val="00E76AD3"/>
    <w:rsid w:val="00E76B8B"/>
    <w:rsid w:val="00E76D04"/>
    <w:rsid w:val="00E76D4F"/>
    <w:rsid w:val="00E76DD0"/>
    <w:rsid w:val="00E76F1C"/>
    <w:rsid w:val="00E772B6"/>
    <w:rsid w:val="00E77E10"/>
    <w:rsid w:val="00E8020B"/>
    <w:rsid w:val="00E807A4"/>
    <w:rsid w:val="00E80F16"/>
    <w:rsid w:val="00E810D9"/>
    <w:rsid w:val="00E811AF"/>
    <w:rsid w:val="00E817EC"/>
    <w:rsid w:val="00E81993"/>
    <w:rsid w:val="00E81B35"/>
    <w:rsid w:val="00E81D29"/>
    <w:rsid w:val="00E81D6E"/>
    <w:rsid w:val="00E821C7"/>
    <w:rsid w:val="00E822EE"/>
    <w:rsid w:val="00E824B7"/>
    <w:rsid w:val="00E825C6"/>
    <w:rsid w:val="00E82A36"/>
    <w:rsid w:val="00E832AF"/>
    <w:rsid w:val="00E83376"/>
    <w:rsid w:val="00E8371D"/>
    <w:rsid w:val="00E83A4D"/>
    <w:rsid w:val="00E842C6"/>
    <w:rsid w:val="00E84415"/>
    <w:rsid w:val="00E84890"/>
    <w:rsid w:val="00E849E7"/>
    <w:rsid w:val="00E84C4F"/>
    <w:rsid w:val="00E850BF"/>
    <w:rsid w:val="00E853B9"/>
    <w:rsid w:val="00E857BD"/>
    <w:rsid w:val="00E858A1"/>
    <w:rsid w:val="00E8612E"/>
    <w:rsid w:val="00E868A1"/>
    <w:rsid w:val="00E86BFC"/>
    <w:rsid w:val="00E87226"/>
    <w:rsid w:val="00E87512"/>
    <w:rsid w:val="00E87940"/>
    <w:rsid w:val="00E87D1B"/>
    <w:rsid w:val="00E900C5"/>
    <w:rsid w:val="00E901FB"/>
    <w:rsid w:val="00E9055B"/>
    <w:rsid w:val="00E90875"/>
    <w:rsid w:val="00E90DA4"/>
    <w:rsid w:val="00E9118F"/>
    <w:rsid w:val="00E911A4"/>
    <w:rsid w:val="00E91205"/>
    <w:rsid w:val="00E914C0"/>
    <w:rsid w:val="00E915F7"/>
    <w:rsid w:val="00E91C44"/>
    <w:rsid w:val="00E92B88"/>
    <w:rsid w:val="00E92C41"/>
    <w:rsid w:val="00E9306E"/>
    <w:rsid w:val="00E93823"/>
    <w:rsid w:val="00E93EFE"/>
    <w:rsid w:val="00E9401B"/>
    <w:rsid w:val="00E941B6"/>
    <w:rsid w:val="00E942C4"/>
    <w:rsid w:val="00E948CD"/>
    <w:rsid w:val="00E959E7"/>
    <w:rsid w:val="00E95A24"/>
    <w:rsid w:val="00E95EFF"/>
    <w:rsid w:val="00E96226"/>
    <w:rsid w:val="00E96487"/>
    <w:rsid w:val="00E968D6"/>
    <w:rsid w:val="00E977DE"/>
    <w:rsid w:val="00E97CAC"/>
    <w:rsid w:val="00E97DB4"/>
    <w:rsid w:val="00E97F1E"/>
    <w:rsid w:val="00EA0239"/>
    <w:rsid w:val="00EA036D"/>
    <w:rsid w:val="00EA0439"/>
    <w:rsid w:val="00EA058B"/>
    <w:rsid w:val="00EA063F"/>
    <w:rsid w:val="00EA0737"/>
    <w:rsid w:val="00EA08AC"/>
    <w:rsid w:val="00EA0AD0"/>
    <w:rsid w:val="00EA0B58"/>
    <w:rsid w:val="00EA0D40"/>
    <w:rsid w:val="00EA15AC"/>
    <w:rsid w:val="00EA1C33"/>
    <w:rsid w:val="00EA1D66"/>
    <w:rsid w:val="00EA219E"/>
    <w:rsid w:val="00EA2466"/>
    <w:rsid w:val="00EA31F9"/>
    <w:rsid w:val="00EA3206"/>
    <w:rsid w:val="00EA3429"/>
    <w:rsid w:val="00EA3447"/>
    <w:rsid w:val="00EA40B9"/>
    <w:rsid w:val="00EA476C"/>
    <w:rsid w:val="00EA4A50"/>
    <w:rsid w:val="00EA4DC2"/>
    <w:rsid w:val="00EA50A0"/>
    <w:rsid w:val="00EA5CEF"/>
    <w:rsid w:val="00EA5D8A"/>
    <w:rsid w:val="00EA60A7"/>
    <w:rsid w:val="00EA7009"/>
    <w:rsid w:val="00EA70FA"/>
    <w:rsid w:val="00EA724D"/>
    <w:rsid w:val="00EA753D"/>
    <w:rsid w:val="00EA77F4"/>
    <w:rsid w:val="00EA7A82"/>
    <w:rsid w:val="00EB04C6"/>
    <w:rsid w:val="00EB0591"/>
    <w:rsid w:val="00EB0879"/>
    <w:rsid w:val="00EB0A3E"/>
    <w:rsid w:val="00EB0AED"/>
    <w:rsid w:val="00EB0BB0"/>
    <w:rsid w:val="00EB0D28"/>
    <w:rsid w:val="00EB15C3"/>
    <w:rsid w:val="00EB15EB"/>
    <w:rsid w:val="00EB19B8"/>
    <w:rsid w:val="00EB1B4B"/>
    <w:rsid w:val="00EB2240"/>
    <w:rsid w:val="00EB2460"/>
    <w:rsid w:val="00EB26A5"/>
    <w:rsid w:val="00EB29A7"/>
    <w:rsid w:val="00EB2F07"/>
    <w:rsid w:val="00EB3243"/>
    <w:rsid w:val="00EB37A4"/>
    <w:rsid w:val="00EB3C86"/>
    <w:rsid w:val="00EB44AB"/>
    <w:rsid w:val="00EB4564"/>
    <w:rsid w:val="00EB4E08"/>
    <w:rsid w:val="00EB51B3"/>
    <w:rsid w:val="00EB5460"/>
    <w:rsid w:val="00EB580F"/>
    <w:rsid w:val="00EB6168"/>
    <w:rsid w:val="00EB61FE"/>
    <w:rsid w:val="00EB6373"/>
    <w:rsid w:val="00EB6883"/>
    <w:rsid w:val="00EB691F"/>
    <w:rsid w:val="00EB6CA3"/>
    <w:rsid w:val="00EB6E4C"/>
    <w:rsid w:val="00EB72EF"/>
    <w:rsid w:val="00EB740F"/>
    <w:rsid w:val="00EB78C8"/>
    <w:rsid w:val="00EB7C42"/>
    <w:rsid w:val="00EC011A"/>
    <w:rsid w:val="00EC0758"/>
    <w:rsid w:val="00EC07FB"/>
    <w:rsid w:val="00EC0F73"/>
    <w:rsid w:val="00EC1514"/>
    <w:rsid w:val="00EC188B"/>
    <w:rsid w:val="00EC1B81"/>
    <w:rsid w:val="00EC1C26"/>
    <w:rsid w:val="00EC1F02"/>
    <w:rsid w:val="00EC26FF"/>
    <w:rsid w:val="00EC2C99"/>
    <w:rsid w:val="00EC2D23"/>
    <w:rsid w:val="00EC327A"/>
    <w:rsid w:val="00EC37CE"/>
    <w:rsid w:val="00EC3BCB"/>
    <w:rsid w:val="00EC40E4"/>
    <w:rsid w:val="00EC41E9"/>
    <w:rsid w:val="00EC42F8"/>
    <w:rsid w:val="00EC45DC"/>
    <w:rsid w:val="00EC471F"/>
    <w:rsid w:val="00EC4A12"/>
    <w:rsid w:val="00EC4B48"/>
    <w:rsid w:val="00EC4B81"/>
    <w:rsid w:val="00EC4BC4"/>
    <w:rsid w:val="00EC4C90"/>
    <w:rsid w:val="00EC5204"/>
    <w:rsid w:val="00EC523B"/>
    <w:rsid w:val="00EC54F1"/>
    <w:rsid w:val="00EC5DA9"/>
    <w:rsid w:val="00EC5E48"/>
    <w:rsid w:val="00EC6063"/>
    <w:rsid w:val="00EC74F1"/>
    <w:rsid w:val="00EC7786"/>
    <w:rsid w:val="00EC7BBD"/>
    <w:rsid w:val="00ED02DF"/>
    <w:rsid w:val="00ED0444"/>
    <w:rsid w:val="00ED054E"/>
    <w:rsid w:val="00ED09DF"/>
    <w:rsid w:val="00ED0A38"/>
    <w:rsid w:val="00ED0A57"/>
    <w:rsid w:val="00ED1227"/>
    <w:rsid w:val="00ED135E"/>
    <w:rsid w:val="00ED1634"/>
    <w:rsid w:val="00ED1BF9"/>
    <w:rsid w:val="00ED1EC3"/>
    <w:rsid w:val="00ED22D5"/>
    <w:rsid w:val="00ED2543"/>
    <w:rsid w:val="00ED2766"/>
    <w:rsid w:val="00ED27B9"/>
    <w:rsid w:val="00ED27CA"/>
    <w:rsid w:val="00ED2D54"/>
    <w:rsid w:val="00ED31B0"/>
    <w:rsid w:val="00ED32A4"/>
    <w:rsid w:val="00ED3381"/>
    <w:rsid w:val="00ED38C1"/>
    <w:rsid w:val="00ED3A31"/>
    <w:rsid w:val="00ED3AFD"/>
    <w:rsid w:val="00ED3E2C"/>
    <w:rsid w:val="00ED4844"/>
    <w:rsid w:val="00ED494B"/>
    <w:rsid w:val="00ED4DBC"/>
    <w:rsid w:val="00ED52D4"/>
    <w:rsid w:val="00ED5532"/>
    <w:rsid w:val="00ED62DF"/>
    <w:rsid w:val="00ED634C"/>
    <w:rsid w:val="00ED637C"/>
    <w:rsid w:val="00ED63D1"/>
    <w:rsid w:val="00ED6A1E"/>
    <w:rsid w:val="00ED6C5D"/>
    <w:rsid w:val="00ED76E1"/>
    <w:rsid w:val="00ED7779"/>
    <w:rsid w:val="00ED7965"/>
    <w:rsid w:val="00EE0280"/>
    <w:rsid w:val="00EE05CA"/>
    <w:rsid w:val="00EE062C"/>
    <w:rsid w:val="00EE0631"/>
    <w:rsid w:val="00EE0940"/>
    <w:rsid w:val="00EE11F0"/>
    <w:rsid w:val="00EE16A6"/>
    <w:rsid w:val="00EE18B2"/>
    <w:rsid w:val="00EE1AEA"/>
    <w:rsid w:val="00EE1E33"/>
    <w:rsid w:val="00EE1E78"/>
    <w:rsid w:val="00EE235C"/>
    <w:rsid w:val="00EE23B1"/>
    <w:rsid w:val="00EE24F1"/>
    <w:rsid w:val="00EE2BC0"/>
    <w:rsid w:val="00EE2C09"/>
    <w:rsid w:val="00EE2CB8"/>
    <w:rsid w:val="00EE2F98"/>
    <w:rsid w:val="00EE3173"/>
    <w:rsid w:val="00EE32C4"/>
    <w:rsid w:val="00EE33E2"/>
    <w:rsid w:val="00EE3472"/>
    <w:rsid w:val="00EE37DE"/>
    <w:rsid w:val="00EE3BDD"/>
    <w:rsid w:val="00EE404C"/>
    <w:rsid w:val="00EE435B"/>
    <w:rsid w:val="00EE4458"/>
    <w:rsid w:val="00EE4D26"/>
    <w:rsid w:val="00EE5B1D"/>
    <w:rsid w:val="00EE5B97"/>
    <w:rsid w:val="00EE5C67"/>
    <w:rsid w:val="00EE637B"/>
    <w:rsid w:val="00EE6413"/>
    <w:rsid w:val="00EE66DC"/>
    <w:rsid w:val="00EE6BC8"/>
    <w:rsid w:val="00EE6C16"/>
    <w:rsid w:val="00EE6C4D"/>
    <w:rsid w:val="00EE6D58"/>
    <w:rsid w:val="00EE7028"/>
    <w:rsid w:val="00EE7144"/>
    <w:rsid w:val="00EE7354"/>
    <w:rsid w:val="00EE73F5"/>
    <w:rsid w:val="00EE7704"/>
    <w:rsid w:val="00EE78F4"/>
    <w:rsid w:val="00EE7FD9"/>
    <w:rsid w:val="00EF0353"/>
    <w:rsid w:val="00EF061E"/>
    <w:rsid w:val="00EF0830"/>
    <w:rsid w:val="00EF0AE0"/>
    <w:rsid w:val="00EF0B22"/>
    <w:rsid w:val="00EF1222"/>
    <w:rsid w:val="00EF131D"/>
    <w:rsid w:val="00EF1A39"/>
    <w:rsid w:val="00EF1F0E"/>
    <w:rsid w:val="00EF26B7"/>
    <w:rsid w:val="00EF2D67"/>
    <w:rsid w:val="00EF311F"/>
    <w:rsid w:val="00EF3C71"/>
    <w:rsid w:val="00EF3DF4"/>
    <w:rsid w:val="00EF406C"/>
    <w:rsid w:val="00EF44FF"/>
    <w:rsid w:val="00EF4D27"/>
    <w:rsid w:val="00EF4F3C"/>
    <w:rsid w:val="00EF5527"/>
    <w:rsid w:val="00EF56B8"/>
    <w:rsid w:val="00EF5A0C"/>
    <w:rsid w:val="00EF5B56"/>
    <w:rsid w:val="00EF61B4"/>
    <w:rsid w:val="00EF6AB2"/>
    <w:rsid w:val="00EF6BF3"/>
    <w:rsid w:val="00EF6F3B"/>
    <w:rsid w:val="00EF6FE7"/>
    <w:rsid w:val="00F000F7"/>
    <w:rsid w:val="00F003CE"/>
    <w:rsid w:val="00F0073B"/>
    <w:rsid w:val="00F008C1"/>
    <w:rsid w:val="00F00AB5"/>
    <w:rsid w:val="00F00F8E"/>
    <w:rsid w:val="00F0147D"/>
    <w:rsid w:val="00F01600"/>
    <w:rsid w:val="00F0179B"/>
    <w:rsid w:val="00F01933"/>
    <w:rsid w:val="00F01ED8"/>
    <w:rsid w:val="00F01F9E"/>
    <w:rsid w:val="00F0230A"/>
    <w:rsid w:val="00F02794"/>
    <w:rsid w:val="00F029A4"/>
    <w:rsid w:val="00F02A3E"/>
    <w:rsid w:val="00F02BFB"/>
    <w:rsid w:val="00F02DEF"/>
    <w:rsid w:val="00F032F9"/>
    <w:rsid w:val="00F03399"/>
    <w:rsid w:val="00F03A28"/>
    <w:rsid w:val="00F0420E"/>
    <w:rsid w:val="00F043C5"/>
    <w:rsid w:val="00F044F4"/>
    <w:rsid w:val="00F045BE"/>
    <w:rsid w:val="00F04822"/>
    <w:rsid w:val="00F04A9D"/>
    <w:rsid w:val="00F04ED4"/>
    <w:rsid w:val="00F05889"/>
    <w:rsid w:val="00F05AE5"/>
    <w:rsid w:val="00F05C54"/>
    <w:rsid w:val="00F05D56"/>
    <w:rsid w:val="00F05EF3"/>
    <w:rsid w:val="00F065A1"/>
    <w:rsid w:val="00F068A4"/>
    <w:rsid w:val="00F068EF"/>
    <w:rsid w:val="00F0695F"/>
    <w:rsid w:val="00F06D29"/>
    <w:rsid w:val="00F07236"/>
    <w:rsid w:val="00F07B3A"/>
    <w:rsid w:val="00F1016F"/>
    <w:rsid w:val="00F10C12"/>
    <w:rsid w:val="00F10EAD"/>
    <w:rsid w:val="00F10ECB"/>
    <w:rsid w:val="00F11067"/>
    <w:rsid w:val="00F115AE"/>
    <w:rsid w:val="00F1179A"/>
    <w:rsid w:val="00F11840"/>
    <w:rsid w:val="00F11BCC"/>
    <w:rsid w:val="00F12220"/>
    <w:rsid w:val="00F122F3"/>
    <w:rsid w:val="00F124A0"/>
    <w:rsid w:val="00F12611"/>
    <w:rsid w:val="00F12A64"/>
    <w:rsid w:val="00F12F30"/>
    <w:rsid w:val="00F13624"/>
    <w:rsid w:val="00F1396C"/>
    <w:rsid w:val="00F13AEF"/>
    <w:rsid w:val="00F14674"/>
    <w:rsid w:val="00F148B7"/>
    <w:rsid w:val="00F14B06"/>
    <w:rsid w:val="00F15195"/>
    <w:rsid w:val="00F15400"/>
    <w:rsid w:val="00F15A8C"/>
    <w:rsid w:val="00F15C95"/>
    <w:rsid w:val="00F15E7F"/>
    <w:rsid w:val="00F16231"/>
    <w:rsid w:val="00F16E4C"/>
    <w:rsid w:val="00F178C7"/>
    <w:rsid w:val="00F17AD3"/>
    <w:rsid w:val="00F17C0E"/>
    <w:rsid w:val="00F2023D"/>
    <w:rsid w:val="00F202E8"/>
    <w:rsid w:val="00F20885"/>
    <w:rsid w:val="00F20945"/>
    <w:rsid w:val="00F218AB"/>
    <w:rsid w:val="00F220AC"/>
    <w:rsid w:val="00F224DD"/>
    <w:rsid w:val="00F22684"/>
    <w:rsid w:val="00F226CB"/>
    <w:rsid w:val="00F22E2F"/>
    <w:rsid w:val="00F230AA"/>
    <w:rsid w:val="00F23152"/>
    <w:rsid w:val="00F23237"/>
    <w:rsid w:val="00F23D78"/>
    <w:rsid w:val="00F2405D"/>
    <w:rsid w:val="00F2479E"/>
    <w:rsid w:val="00F24D71"/>
    <w:rsid w:val="00F24DBF"/>
    <w:rsid w:val="00F24EA7"/>
    <w:rsid w:val="00F25A06"/>
    <w:rsid w:val="00F26078"/>
    <w:rsid w:val="00F262D3"/>
    <w:rsid w:val="00F2666F"/>
    <w:rsid w:val="00F268E3"/>
    <w:rsid w:val="00F26B60"/>
    <w:rsid w:val="00F26BFD"/>
    <w:rsid w:val="00F26C4D"/>
    <w:rsid w:val="00F27A62"/>
    <w:rsid w:val="00F27AE7"/>
    <w:rsid w:val="00F27CD2"/>
    <w:rsid w:val="00F27D9D"/>
    <w:rsid w:val="00F27DAB"/>
    <w:rsid w:val="00F30649"/>
    <w:rsid w:val="00F30B68"/>
    <w:rsid w:val="00F30DCD"/>
    <w:rsid w:val="00F314F0"/>
    <w:rsid w:val="00F316AF"/>
    <w:rsid w:val="00F31781"/>
    <w:rsid w:val="00F3196A"/>
    <w:rsid w:val="00F31CCF"/>
    <w:rsid w:val="00F324AD"/>
    <w:rsid w:val="00F32A67"/>
    <w:rsid w:val="00F32D90"/>
    <w:rsid w:val="00F32FC3"/>
    <w:rsid w:val="00F33566"/>
    <w:rsid w:val="00F33B10"/>
    <w:rsid w:val="00F33B2E"/>
    <w:rsid w:val="00F3400B"/>
    <w:rsid w:val="00F3454D"/>
    <w:rsid w:val="00F348A9"/>
    <w:rsid w:val="00F34A6B"/>
    <w:rsid w:val="00F34AED"/>
    <w:rsid w:val="00F34B94"/>
    <w:rsid w:val="00F357F2"/>
    <w:rsid w:val="00F35CFC"/>
    <w:rsid w:val="00F36586"/>
    <w:rsid w:val="00F36801"/>
    <w:rsid w:val="00F36811"/>
    <w:rsid w:val="00F36823"/>
    <w:rsid w:val="00F36F34"/>
    <w:rsid w:val="00F37696"/>
    <w:rsid w:val="00F37946"/>
    <w:rsid w:val="00F4059A"/>
    <w:rsid w:val="00F405ED"/>
    <w:rsid w:val="00F40A14"/>
    <w:rsid w:val="00F40C54"/>
    <w:rsid w:val="00F40D58"/>
    <w:rsid w:val="00F40EAF"/>
    <w:rsid w:val="00F40EE0"/>
    <w:rsid w:val="00F40F9B"/>
    <w:rsid w:val="00F410AE"/>
    <w:rsid w:val="00F41627"/>
    <w:rsid w:val="00F416B4"/>
    <w:rsid w:val="00F41871"/>
    <w:rsid w:val="00F41E2E"/>
    <w:rsid w:val="00F41F40"/>
    <w:rsid w:val="00F420F6"/>
    <w:rsid w:val="00F424D4"/>
    <w:rsid w:val="00F42794"/>
    <w:rsid w:val="00F42A00"/>
    <w:rsid w:val="00F43605"/>
    <w:rsid w:val="00F43EEA"/>
    <w:rsid w:val="00F43FE2"/>
    <w:rsid w:val="00F4404D"/>
    <w:rsid w:val="00F442FA"/>
    <w:rsid w:val="00F444A4"/>
    <w:rsid w:val="00F44611"/>
    <w:rsid w:val="00F44825"/>
    <w:rsid w:val="00F44C21"/>
    <w:rsid w:val="00F451FD"/>
    <w:rsid w:val="00F45741"/>
    <w:rsid w:val="00F45933"/>
    <w:rsid w:val="00F45BAC"/>
    <w:rsid w:val="00F45E39"/>
    <w:rsid w:val="00F46545"/>
    <w:rsid w:val="00F465A8"/>
    <w:rsid w:val="00F46645"/>
    <w:rsid w:val="00F468C3"/>
    <w:rsid w:val="00F46BC6"/>
    <w:rsid w:val="00F46BC9"/>
    <w:rsid w:val="00F46FA6"/>
    <w:rsid w:val="00F4716D"/>
    <w:rsid w:val="00F473DE"/>
    <w:rsid w:val="00F47681"/>
    <w:rsid w:val="00F47BFC"/>
    <w:rsid w:val="00F47F1A"/>
    <w:rsid w:val="00F5030A"/>
    <w:rsid w:val="00F5045E"/>
    <w:rsid w:val="00F50531"/>
    <w:rsid w:val="00F50D60"/>
    <w:rsid w:val="00F50E90"/>
    <w:rsid w:val="00F51BA0"/>
    <w:rsid w:val="00F51C70"/>
    <w:rsid w:val="00F51DCB"/>
    <w:rsid w:val="00F5218F"/>
    <w:rsid w:val="00F53FBB"/>
    <w:rsid w:val="00F54366"/>
    <w:rsid w:val="00F54863"/>
    <w:rsid w:val="00F5492A"/>
    <w:rsid w:val="00F54E16"/>
    <w:rsid w:val="00F54F93"/>
    <w:rsid w:val="00F550B1"/>
    <w:rsid w:val="00F5553C"/>
    <w:rsid w:val="00F563D2"/>
    <w:rsid w:val="00F5640E"/>
    <w:rsid w:val="00F5680F"/>
    <w:rsid w:val="00F56C39"/>
    <w:rsid w:val="00F56ECF"/>
    <w:rsid w:val="00F57608"/>
    <w:rsid w:val="00F5773D"/>
    <w:rsid w:val="00F57F27"/>
    <w:rsid w:val="00F600BF"/>
    <w:rsid w:val="00F60EAE"/>
    <w:rsid w:val="00F61A7C"/>
    <w:rsid w:val="00F62BC6"/>
    <w:rsid w:val="00F62E32"/>
    <w:rsid w:val="00F62F13"/>
    <w:rsid w:val="00F63B5D"/>
    <w:rsid w:val="00F63BE4"/>
    <w:rsid w:val="00F63D68"/>
    <w:rsid w:val="00F646EC"/>
    <w:rsid w:val="00F6595B"/>
    <w:rsid w:val="00F65D6C"/>
    <w:rsid w:val="00F66271"/>
    <w:rsid w:val="00F66358"/>
    <w:rsid w:val="00F6724A"/>
    <w:rsid w:val="00F67932"/>
    <w:rsid w:val="00F67B8B"/>
    <w:rsid w:val="00F67C21"/>
    <w:rsid w:val="00F7006A"/>
    <w:rsid w:val="00F714EF"/>
    <w:rsid w:val="00F71714"/>
    <w:rsid w:val="00F7178B"/>
    <w:rsid w:val="00F7247C"/>
    <w:rsid w:val="00F73220"/>
    <w:rsid w:val="00F7328D"/>
    <w:rsid w:val="00F73634"/>
    <w:rsid w:val="00F73688"/>
    <w:rsid w:val="00F73BB4"/>
    <w:rsid w:val="00F73D7D"/>
    <w:rsid w:val="00F74331"/>
    <w:rsid w:val="00F7449B"/>
    <w:rsid w:val="00F7457E"/>
    <w:rsid w:val="00F74618"/>
    <w:rsid w:val="00F75022"/>
    <w:rsid w:val="00F75B7D"/>
    <w:rsid w:val="00F76183"/>
    <w:rsid w:val="00F76B7D"/>
    <w:rsid w:val="00F76CB2"/>
    <w:rsid w:val="00F77407"/>
    <w:rsid w:val="00F774A1"/>
    <w:rsid w:val="00F7769B"/>
    <w:rsid w:val="00F77BDA"/>
    <w:rsid w:val="00F77C83"/>
    <w:rsid w:val="00F8015E"/>
    <w:rsid w:val="00F80555"/>
    <w:rsid w:val="00F80CBB"/>
    <w:rsid w:val="00F80CD7"/>
    <w:rsid w:val="00F80D0E"/>
    <w:rsid w:val="00F80F37"/>
    <w:rsid w:val="00F811B2"/>
    <w:rsid w:val="00F8153D"/>
    <w:rsid w:val="00F8165B"/>
    <w:rsid w:val="00F81A70"/>
    <w:rsid w:val="00F81FA6"/>
    <w:rsid w:val="00F8235D"/>
    <w:rsid w:val="00F82420"/>
    <w:rsid w:val="00F826D3"/>
    <w:rsid w:val="00F83248"/>
    <w:rsid w:val="00F83558"/>
    <w:rsid w:val="00F83662"/>
    <w:rsid w:val="00F83E54"/>
    <w:rsid w:val="00F8431F"/>
    <w:rsid w:val="00F84A15"/>
    <w:rsid w:val="00F84B05"/>
    <w:rsid w:val="00F84B24"/>
    <w:rsid w:val="00F84D29"/>
    <w:rsid w:val="00F851ED"/>
    <w:rsid w:val="00F85379"/>
    <w:rsid w:val="00F85C11"/>
    <w:rsid w:val="00F85FC2"/>
    <w:rsid w:val="00F862BC"/>
    <w:rsid w:val="00F86DD9"/>
    <w:rsid w:val="00F87684"/>
    <w:rsid w:val="00F87764"/>
    <w:rsid w:val="00F8796F"/>
    <w:rsid w:val="00F900CF"/>
    <w:rsid w:val="00F9027E"/>
    <w:rsid w:val="00F90979"/>
    <w:rsid w:val="00F90B10"/>
    <w:rsid w:val="00F90F8C"/>
    <w:rsid w:val="00F91128"/>
    <w:rsid w:val="00F914B9"/>
    <w:rsid w:val="00F91CC5"/>
    <w:rsid w:val="00F92010"/>
    <w:rsid w:val="00F92A5A"/>
    <w:rsid w:val="00F92A64"/>
    <w:rsid w:val="00F92AC8"/>
    <w:rsid w:val="00F92D17"/>
    <w:rsid w:val="00F92E62"/>
    <w:rsid w:val="00F93521"/>
    <w:rsid w:val="00F93724"/>
    <w:rsid w:val="00F93A10"/>
    <w:rsid w:val="00F93B0D"/>
    <w:rsid w:val="00F94915"/>
    <w:rsid w:val="00F94A2E"/>
    <w:rsid w:val="00F94D0A"/>
    <w:rsid w:val="00F94D72"/>
    <w:rsid w:val="00F95145"/>
    <w:rsid w:val="00F9566B"/>
    <w:rsid w:val="00F9589D"/>
    <w:rsid w:val="00F9597E"/>
    <w:rsid w:val="00F969FF"/>
    <w:rsid w:val="00F971A6"/>
    <w:rsid w:val="00F971B1"/>
    <w:rsid w:val="00F9732F"/>
    <w:rsid w:val="00F97462"/>
    <w:rsid w:val="00F979D1"/>
    <w:rsid w:val="00FA07B1"/>
    <w:rsid w:val="00FA0BA1"/>
    <w:rsid w:val="00FA112B"/>
    <w:rsid w:val="00FA2161"/>
    <w:rsid w:val="00FA224B"/>
    <w:rsid w:val="00FA255D"/>
    <w:rsid w:val="00FA2588"/>
    <w:rsid w:val="00FA2701"/>
    <w:rsid w:val="00FA2823"/>
    <w:rsid w:val="00FA3461"/>
    <w:rsid w:val="00FA346C"/>
    <w:rsid w:val="00FA35F8"/>
    <w:rsid w:val="00FA37BE"/>
    <w:rsid w:val="00FA3B3E"/>
    <w:rsid w:val="00FA3DC6"/>
    <w:rsid w:val="00FA3F0A"/>
    <w:rsid w:val="00FA40D0"/>
    <w:rsid w:val="00FA412C"/>
    <w:rsid w:val="00FA4367"/>
    <w:rsid w:val="00FA45E6"/>
    <w:rsid w:val="00FA47F6"/>
    <w:rsid w:val="00FA5278"/>
    <w:rsid w:val="00FA55D6"/>
    <w:rsid w:val="00FA5B84"/>
    <w:rsid w:val="00FA5EC4"/>
    <w:rsid w:val="00FA63BA"/>
    <w:rsid w:val="00FA652C"/>
    <w:rsid w:val="00FA6614"/>
    <w:rsid w:val="00FA67A8"/>
    <w:rsid w:val="00FA68D5"/>
    <w:rsid w:val="00FA692C"/>
    <w:rsid w:val="00FA6A43"/>
    <w:rsid w:val="00FA6B96"/>
    <w:rsid w:val="00FA6CD4"/>
    <w:rsid w:val="00FA6CE0"/>
    <w:rsid w:val="00FA6D4D"/>
    <w:rsid w:val="00FA6F4C"/>
    <w:rsid w:val="00FA6FDE"/>
    <w:rsid w:val="00FA7152"/>
    <w:rsid w:val="00FA7608"/>
    <w:rsid w:val="00FA7628"/>
    <w:rsid w:val="00FA7828"/>
    <w:rsid w:val="00FA79FB"/>
    <w:rsid w:val="00FA7A34"/>
    <w:rsid w:val="00FA7F6B"/>
    <w:rsid w:val="00FB00D8"/>
    <w:rsid w:val="00FB072A"/>
    <w:rsid w:val="00FB07F8"/>
    <w:rsid w:val="00FB0E0A"/>
    <w:rsid w:val="00FB0EF4"/>
    <w:rsid w:val="00FB1181"/>
    <w:rsid w:val="00FB1228"/>
    <w:rsid w:val="00FB1538"/>
    <w:rsid w:val="00FB1FEA"/>
    <w:rsid w:val="00FB2567"/>
    <w:rsid w:val="00FB2F80"/>
    <w:rsid w:val="00FB36ED"/>
    <w:rsid w:val="00FB39B6"/>
    <w:rsid w:val="00FB3BA2"/>
    <w:rsid w:val="00FB3C74"/>
    <w:rsid w:val="00FB3CF8"/>
    <w:rsid w:val="00FB3D02"/>
    <w:rsid w:val="00FB3E16"/>
    <w:rsid w:val="00FB4310"/>
    <w:rsid w:val="00FB4489"/>
    <w:rsid w:val="00FB45F1"/>
    <w:rsid w:val="00FB4B4E"/>
    <w:rsid w:val="00FB5105"/>
    <w:rsid w:val="00FB5761"/>
    <w:rsid w:val="00FB57EA"/>
    <w:rsid w:val="00FB613C"/>
    <w:rsid w:val="00FB6B03"/>
    <w:rsid w:val="00FB7A39"/>
    <w:rsid w:val="00FB7D63"/>
    <w:rsid w:val="00FC05E9"/>
    <w:rsid w:val="00FC0604"/>
    <w:rsid w:val="00FC123D"/>
    <w:rsid w:val="00FC1ABD"/>
    <w:rsid w:val="00FC218B"/>
    <w:rsid w:val="00FC2327"/>
    <w:rsid w:val="00FC2397"/>
    <w:rsid w:val="00FC263C"/>
    <w:rsid w:val="00FC273B"/>
    <w:rsid w:val="00FC31B6"/>
    <w:rsid w:val="00FC31C2"/>
    <w:rsid w:val="00FC32F4"/>
    <w:rsid w:val="00FC3358"/>
    <w:rsid w:val="00FC339B"/>
    <w:rsid w:val="00FC349A"/>
    <w:rsid w:val="00FC3592"/>
    <w:rsid w:val="00FC375B"/>
    <w:rsid w:val="00FC3C68"/>
    <w:rsid w:val="00FC3E8C"/>
    <w:rsid w:val="00FC43FD"/>
    <w:rsid w:val="00FC46B8"/>
    <w:rsid w:val="00FC4F57"/>
    <w:rsid w:val="00FC5013"/>
    <w:rsid w:val="00FC54A8"/>
    <w:rsid w:val="00FC567D"/>
    <w:rsid w:val="00FC60F9"/>
    <w:rsid w:val="00FC6B45"/>
    <w:rsid w:val="00FC6C05"/>
    <w:rsid w:val="00FC6DC2"/>
    <w:rsid w:val="00FC735D"/>
    <w:rsid w:val="00FC77CC"/>
    <w:rsid w:val="00FC7B94"/>
    <w:rsid w:val="00FC7C05"/>
    <w:rsid w:val="00FD0353"/>
    <w:rsid w:val="00FD0C1A"/>
    <w:rsid w:val="00FD11C2"/>
    <w:rsid w:val="00FD11F1"/>
    <w:rsid w:val="00FD15B1"/>
    <w:rsid w:val="00FD15F2"/>
    <w:rsid w:val="00FD1643"/>
    <w:rsid w:val="00FD165C"/>
    <w:rsid w:val="00FD1796"/>
    <w:rsid w:val="00FD1EC1"/>
    <w:rsid w:val="00FD23E4"/>
    <w:rsid w:val="00FD23EE"/>
    <w:rsid w:val="00FD2B40"/>
    <w:rsid w:val="00FD315C"/>
    <w:rsid w:val="00FD358C"/>
    <w:rsid w:val="00FD3839"/>
    <w:rsid w:val="00FD3993"/>
    <w:rsid w:val="00FD3E94"/>
    <w:rsid w:val="00FD4C27"/>
    <w:rsid w:val="00FD4D3C"/>
    <w:rsid w:val="00FD52EB"/>
    <w:rsid w:val="00FD53FC"/>
    <w:rsid w:val="00FD55D4"/>
    <w:rsid w:val="00FD5B37"/>
    <w:rsid w:val="00FD5C19"/>
    <w:rsid w:val="00FD6433"/>
    <w:rsid w:val="00FD6735"/>
    <w:rsid w:val="00FD679E"/>
    <w:rsid w:val="00FD6907"/>
    <w:rsid w:val="00FD6B30"/>
    <w:rsid w:val="00FD6BFB"/>
    <w:rsid w:val="00FD6D1F"/>
    <w:rsid w:val="00FD729B"/>
    <w:rsid w:val="00FD77C7"/>
    <w:rsid w:val="00FD7BD5"/>
    <w:rsid w:val="00FE0116"/>
    <w:rsid w:val="00FE03CA"/>
    <w:rsid w:val="00FE0691"/>
    <w:rsid w:val="00FE0BBF"/>
    <w:rsid w:val="00FE0CC4"/>
    <w:rsid w:val="00FE0CEC"/>
    <w:rsid w:val="00FE129A"/>
    <w:rsid w:val="00FE1899"/>
    <w:rsid w:val="00FE18F6"/>
    <w:rsid w:val="00FE1F93"/>
    <w:rsid w:val="00FE233E"/>
    <w:rsid w:val="00FE23E1"/>
    <w:rsid w:val="00FE2408"/>
    <w:rsid w:val="00FE27F1"/>
    <w:rsid w:val="00FE2CE8"/>
    <w:rsid w:val="00FE3164"/>
    <w:rsid w:val="00FE3434"/>
    <w:rsid w:val="00FE3A1E"/>
    <w:rsid w:val="00FE3B9C"/>
    <w:rsid w:val="00FE3E5C"/>
    <w:rsid w:val="00FE40C2"/>
    <w:rsid w:val="00FE4826"/>
    <w:rsid w:val="00FE48A0"/>
    <w:rsid w:val="00FE4CF3"/>
    <w:rsid w:val="00FE56B2"/>
    <w:rsid w:val="00FE5935"/>
    <w:rsid w:val="00FE5D45"/>
    <w:rsid w:val="00FE6330"/>
    <w:rsid w:val="00FE6610"/>
    <w:rsid w:val="00FE66B2"/>
    <w:rsid w:val="00FE6C28"/>
    <w:rsid w:val="00FE6C34"/>
    <w:rsid w:val="00FE72C9"/>
    <w:rsid w:val="00FE7678"/>
    <w:rsid w:val="00FF090B"/>
    <w:rsid w:val="00FF0B1E"/>
    <w:rsid w:val="00FF0B6D"/>
    <w:rsid w:val="00FF12A2"/>
    <w:rsid w:val="00FF1506"/>
    <w:rsid w:val="00FF16A6"/>
    <w:rsid w:val="00FF1795"/>
    <w:rsid w:val="00FF1CE1"/>
    <w:rsid w:val="00FF1D02"/>
    <w:rsid w:val="00FF1FA2"/>
    <w:rsid w:val="00FF223B"/>
    <w:rsid w:val="00FF2471"/>
    <w:rsid w:val="00FF24A0"/>
    <w:rsid w:val="00FF282D"/>
    <w:rsid w:val="00FF28DC"/>
    <w:rsid w:val="00FF2A8F"/>
    <w:rsid w:val="00FF2C52"/>
    <w:rsid w:val="00FF3745"/>
    <w:rsid w:val="00FF42BA"/>
    <w:rsid w:val="00FF4670"/>
    <w:rsid w:val="00FF4A02"/>
    <w:rsid w:val="00FF4C35"/>
    <w:rsid w:val="00FF4C4D"/>
    <w:rsid w:val="00FF4FB0"/>
    <w:rsid w:val="00FF502E"/>
    <w:rsid w:val="00FF5172"/>
    <w:rsid w:val="00FF553A"/>
    <w:rsid w:val="00FF562E"/>
    <w:rsid w:val="00FF5862"/>
    <w:rsid w:val="00FF5F90"/>
    <w:rsid w:val="00FF60C1"/>
    <w:rsid w:val="00FF6230"/>
    <w:rsid w:val="00FF6BE1"/>
    <w:rsid w:val="00FF73C0"/>
    <w:rsid w:val="00FF7445"/>
    <w:rsid w:val="00FF7661"/>
    <w:rsid w:val="00FF7887"/>
    <w:rsid w:val="00FF7955"/>
    <w:rsid w:val="00FF7B89"/>
    <w:rsid w:val="00FF7E01"/>
    <w:rsid w:val="015EECC8"/>
    <w:rsid w:val="01D0BE9A"/>
    <w:rsid w:val="021E5D79"/>
    <w:rsid w:val="0266EF33"/>
    <w:rsid w:val="02963472"/>
    <w:rsid w:val="02CF4441"/>
    <w:rsid w:val="031D1B69"/>
    <w:rsid w:val="03249435"/>
    <w:rsid w:val="046C8AA9"/>
    <w:rsid w:val="05D53174"/>
    <w:rsid w:val="061D5485"/>
    <w:rsid w:val="07214B60"/>
    <w:rsid w:val="076475BE"/>
    <w:rsid w:val="07776E4C"/>
    <w:rsid w:val="0789EEDD"/>
    <w:rsid w:val="07E45525"/>
    <w:rsid w:val="083E2958"/>
    <w:rsid w:val="08D05663"/>
    <w:rsid w:val="09052056"/>
    <w:rsid w:val="09D14D08"/>
    <w:rsid w:val="09EAAFD0"/>
    <w:rsid w:val="0A4F60BC"/>
    <w:rsid w:val="0A88D095"/>
    <w:rsid w:val="0AC8DF1A"/>
    <w:rsid w:val="0B00A8D9"/>
    <w:rsid w:val="0B95A13D"/>
    <w:rsid w:val="0CA57F03"/>
    <w:rsid w:val="0D138FDC"/>
    <w:rsid w:val="0D249FC5"/>
    <w:rsid w:val="0DB7176F"/>
    <w:rsid w:val="0E2A50C1"/>
    <w:rsid w:val="0E33FB14"/>
    <w:rsid w:val="0E76D957"/>
    <w:rsid w:val="0EA05CCB"/>
    <w:rsid w:val="0EBB88C0"/>
    <w:rsid w:val="0EC84239"/>
    <w:rsid w:val="0EDC9F68"/>
    <w:rsid w:val="0F4566DF"/>
    <w:rsid w:val="0F8F9E52"/>
    <w:rsid w:val="0F933921"/>
    <w:rsid w:val="0FC74D5E"/>
    <w:rsid w:val="106B1CB5"/>
    <w:rsid w:val="113B36FE"/>
    <w:rsid w:val="117B485B"/>
    <w:rsid w:val="119366F9"/>
    <w:rsid w:val="11F09EC9"/>
    <w:rsid w:val="1246DF63"/>
    <w:rsid w:val="12588028"/>
    <w:rsid w:val="1285C3EF"/>
    <w:rsid w:val="13747288"/>
    <w:rsid w:val="142DFAB9"/>
    <w:rsid w:val="14CBDABD"/>
    <w:rsid w:val="14E1B206"/>
    <w:rsid w:val="1564B570"/>
    <w:rsid w:val="15D30290"/>
    <w:rsid w:val="16397C32"/>
    <w:rsid w:val="1640FED0"/>
    <w:rsid w:val="174D2556"/>
    <w:rsid w:val="17F678C1"/>
    <w:rsid w:val="18D12C55"/>
    <w:rsid w:val="18EC0A1B"/>
    <w:rsid w:val="18F758B7"/>
    <w:rsid w:val="193B178C"/>
    <w:rsid w:val="197FF900"/>
    <w:rsid w:val="19931E25"/>
    <w:rsid w:val="1A75A242"/>
    <w:rsid w:val="1A7E1F9A"/>
    <w:rsid w:val="1AAB4DA4"/>
    <w:rsid w:val="1AE9898C"/>
    <w:rsid w:val="1B043954"/>
    <w:rsid w:val="1B17089D"/>
    <w:rsid w:val="1B8552B8"/>
    <w:rsid w:val="1B98E194"/>
    <w:rsid w:val="1BA9B1DE"/>
    <w:rsid w:val="1BB722F9"/>
    <w:rsid w:val="1C11C3D9"/>
    <w:rsid w:val="1C5A8021"/>
    <w:rsid w:val="1C868340"/>
    <w:rsid w:val="1C8B4CC1"/>
    <w:rsid w:val="1C99BED0"/>
    <w:rsid w:val="1CDDD8E9"/>
    <w:rsid w:val="1D071932"/>
    <w:rsid w:val="1D0CA3A3"/>
    <w:rsid w:val="1D872B22"/>
    <w:rsid w:val="1DE6FC9B"/>
    <w:rsid w:val="1E7FA9D0"/>
    <w:rsid w:val="1EE416AA"/>
    <w:rsid w:val="1F387CC4"/>
    <w:rsid w:val="1FAD6E08"/>
    <w:rsid w:val="2046FE2E"/>
    <w:rsid w:val="2057848D"/>
    <w:rsid w:val="209656D6"/>
    <w:rsid w:val="20A68185"/>
    <w:rsid w:val="20A96A7D"/>
    <w:rsid w:val="21D7026F"/>
    <w:rsid w:val="220A33E7"/>
    <w:rsid w:val="2257558E"/>
    <w:rsid w:val="22D718DC"/>
    <w:rsid w:val="2368585A"/>
    <w:rsid w:val="237F02EC"/>
    <w:rsid w:val="23B2E75B"/>
    <w:rsid w:val="23CF8E9F"/>
    <w:rsid w:val="241AC604"/>
    <w:rsid w:val="242316C7"/>
    <w:rsid w:val="248B2BF1"/>
    <w:rsid w:val="2541FFF2"/>
    <w:rsid w:val="265F7720"/>
    <w:rsid w:val="26E1A29E"/>
    <w:rsid w:val="26E1DBBB"/>
    <w:rsid w:val="270EA27C"/>
    <w:rsid w:val="285779CC"/>
    <w:rsid w:val="2892CFB8"/>
    <w:rsid w:val="28AD40A9"/>
    <w:rsid w:val="28B80F10"/>
    <w:rsid w:val="293C859B"/>
    <w:rsid w:val="29A7DE38"/>
    <w:rsid w:val="2A13EBD5"/>
    <w:rsid w:val="2AB2C853"/>
    <w:rsid w:val="2B010734"/>
    <w:rsid w:val="2B2EFA09"/>
    <w:rsid w:val="2B471D09"/>
    <w:rsid w:val="2B621988"/>
    <w:rsid w:val="2D23DD10"/>
    <w:rsid w:val="2D261444"/>
    <w:rsid w:val="2D3303A5"/>
    <w:rsid w:val="2DB1A4C6"/>
    <w:rsid w:val="2DE00E41"/>
    <w:rsid w:val="2E3CB3BF"/>
    <w:rsid w:val="2EE9E43C"/>
    <w:rsid w:val="2F154CDD"/>
    <w:rsid w:val="2F695292"/>
    <w:rsid w:val="2F908ACB"/>
    <w:rsid w:val="2FB38FF8"/>
    <w:rsid w:val="2FCB93E7"/>
    <w:rsid w:val="2FDC979B"/>
    <w:rsid w:val="31A46BE4"/>
    <w:rsid w:val="3247AC6E"/>
    <w:rsid w:val="328D2967"/>
    <w:rsid w:val="32E2EF1A"/>
    <w:rsid w:val="32E85B16"/>
    <w:rsid w:val="3329BC26"/>
    <w:rsid w:val="33634418"/>
    <w:rsid w:val="339F4251"/>
    <w:rsid w:val="33CE9E26"/>
    <w:rsid w:val="33CF310C"/>
    <w:rsid w:val="33D97507"/>
    <w:rsid w:val="33DBB2E2"/>
    <w:rsid w:val="348F0BD2"/>
    <w:rsid w:val="34C0F385"/>
    <w:rsid w:val="35853B26"/>
    <w:rsid w:val="35AA755F"/>
    <w:rsid w:val="37082350"/>
    <w:rsid w:val="371F60EE"/>
    <w:rsid w:val="376A103D"/>
    <w:rsid w:val="37FF8158"/>
    <w:rsid w:val="38062BCC"/>
    <w:rsid w:val="38113756"/>
    <w:rsid w:val="381AC093"/>
    <w:rsid w:val="38258482"/>
    <w:rsid w:val="38764403"/>
    <w:rsid w:val="388E9CFC"/>
    <w:rsid w:val="3908F098"/>
    <w:rsid w:val="39223909"/>
    <w:rsid w:val="39BCC367"/>
    <w:rsid w:val="39F406DC"/>
    <w:rsid w:val="3A3F6E50"/>
    <w:rsid w:val="3B11B85B"/>
    <w:rsid w:val="3B1C2ADF"/>
    <w:rsid w:val="3B996A9A"/>
    <w:rsid w:val="3C9D6FF1"/>
    <w:rsid w:val="3E442B3D"/>
    <w:rsid w:val="3E882517"/>
    <w:rsid w:val="3E9E712A"/>
    <w:rsid w:val="3E9ED37F"/>
    <w:rsid w:val="3FC2985C"/>
    <w:rsid w:val="3FCB55ED"/>
    <w:rsid w:val="40704E74"/>
    <w:rsid w:val="40EDC4C7"/>
    <w:rsid w:val="41160FC1"/>
    <w:rsid w:val="413BB7F5"/>
    <w:rsid w:val="4150BB05"/>
    <w:rsid w:val="4154C58B"/>
    <w:rsid w:val="421EA725"/>
    <w:rsid w:val="42445B3C"/>
    <w:rsid w:val="42BA3C2B"/>
    <w:rsid w:val="42E47CA2"/>
    <w:rsid w:val="43222F0E"/>
    <w:rsid w:val="43556194"/>
    <w:rsid w:val="43A266AA"/>
    <w:rsid w:val="442D79A1"/>
    <w:rsid w:val="4436292A"/>
    <w:rsid w:val="4493977B"/>
    <w:rsid w:val="44BB01FE"/>
    <w:rsid w:val="451E7B06"/>
    <w:rsid w:val="4526D276"/>
    <w:rsid w:val="452B779E"/>
    <w:rsid w:val="45BB470D"/>
    <w:rsid w:val="45F9043A"/>
    <w:rsid w:val="45FC6791"/>
    <w:rsid w:val="4628135C"/>
    <w:rsid w:val="4631F234"/>
    <w:rsid w:val="463B0763"/>
    <w:rsid w:val="46547767"/>
    <w:rsid w:val="466863AF"/>
    <w:rsid w:val="469C1ACA"/>
    <w:rsid w:val="46A57D21"/>
    <w:rsid w:val="46A68BD4"/>
    <w:rsid w:val="46D68FB8"/>
    <w:rsid w:val="46E14755"/>
    <w:rsid w:val="46E6569B"/>
    <w:rsid w:val="477C9BA2"/>
    <w:rsid w:val="47C7C6C1"/>
    <w:rsid w:val="47D15693"/>
    <w:rsid w:val="48394EBB"/>
    <w:rsid w:val="4936B5AD"/>
    <w:rsid w:val="496BF7CC"/>
    <w:rsid w:val="496C01B5"/>
    <w:rsid w:val="49C02203"/>
    <w:rsid w:val="49EB9BD4"/>
    <w:rsid w:val="49F4D6FF"/>
    <w:rsid w:val="4A4FD37F"/>
    <w:rsid w:val="4AC9E68D"/>
    <w:rsid w:val="4AD72968"/>
    <w:rsid w:val="4ADEF342"/>
    <w:rsid w:val="4B0B05BA"/>
    <w:rsid w:val="4BBC5C00"/>
    <w:rsid w:val="4CB418F8"/>
    <w:rsid w:val="4CDD2340"/>
    <w:rsid w:val="4CF64EEB"/>
    <w:rsid w:val="4D181EAB"/>
    <w:rsid w:val="4DC24591"/>
    <w:rsid w:val="4DE42033"/>
    <w:rsid w:val="4E45C18E"/>
    <w:rsid w:val="4E66633D"/>
    <w:rsid w:val="4EC0BAC1"/>
    <w:rsid w:val="4F22D10E"/>
    <w:rsid w:val="4F5E6488"/>
    <w:rsid w:val="4F89AC05"/>
    <w:rsid w:val="4F8BEE9E"/>
    <w:rsid w:val="4FF498F5"/>
    <w:rsid w:val="500C8AA6"/>
    <w:rsid w:val="506CB514"/>
    <w:rsid w:val="506CC614"/>
    <w:rsid w:val="509DD378"/>
    <w:rsid w:val="51264D8D"/>
    <w:rsid w:val="51B03BF7"/>
    <w:rsid w:val="51B1578A"/>
    <w:rsid w:val="5217EEB0"/>
    <w:rsid w:val="525AE085"/>
    <w:rsid w:val="525E6627"/>
    <w:rsid w:val="525F49B5"/>
    <w:rsid w:val="52B09876"/>
    <w:rsid w:val="52D2B37D"/>
    <w:rsid w:val="531274F1"/>
    <w:rsid w:val="5428F892"/>
    <w:rsid w:val="545AB6A5"/>
    <w:rsid w:val="552A2502"/>
    <w:rsid w:val="554CD370"/>
    <w:rsid w:val="557A840F"/>
    <w:rsid w:val="558670DF"/>
    <w:rsid w:val="55F94E3A"/>
    <w:rsid w:val="564597BA"/>
    <w:rsid w:val="5659B007"/>
    <w:rsid w:val="56663172"/>
    <w:rsid w:val="569A7DAE"/>
    <w:rsid w:val="56B35442"/>
    <w:rsid w:val="56CDF0E2"/>
    <w:rsid w:val="579F1ACF"/>
    <w:rsid w:val="57B74929"/>
    <w:rsid w:val="58493A9F"/>
    <w:rsid w:val="585014A1"/>
    <w:rsid w:val="58B6C257"/>
    <w:rsid w:val="58D9A52B"/>
    <w:rsid w:val="592F49D1"/>
    <w:rsid w:val="59900142"/>
    <w:rsid w:val="5995A931"/>
    <w:rsid w:val="5A8351C3"/>
    <w:rsid w:val="5B0A7BAB"/>
    <w:rsid w:val="5B0D754A"/>
    <w:rsid w:val="5BC8795E"/>
    <w:rsid w:val="5BE60F97"/>
    <w:rsid w:val="5C31CA32"/>
    <w:rsid w:val="5C3B966E"/>
    <w:rsid w:val="5C5BFDA5"/>
    <w:rsid w:val="5CDD6345"/>
    <w:rsid w:val="5DC9519B"/>
    <w:rsid w:val="5DF42679"/>
    <w:rsid w:val="5E64ABEF"/>
    <w:rsid w:val="5E667FC4"/>
    <w:rsid w:val="5EA3AA63"/>
    <w:rsid w:val="5F7B5E5B"/>
    <w:rsid w:val="5FCEE82C"/>
    <w:rsid w:val="603383A4"/>
    <w:rsid w:val="60634FB2"/>
    <w:rsid w:val="6166A344"/>
    <w:rsid w:val="618E1A89"/>
    <w:rsid w:val="61BC7CC1"/>
    <w:rsid w:val="61C63302"/>
    <w:rsid w:val="62621C39"/>
    <w:rsid w:val="62FC83DC"/>
    <w:rsid w:val="63780074"/>
    <w:rsid w:val="63A7D7F7"/>
    <w:rsid w:val="63C16F28"/>
    <w:rsid w:val="6488AEA2"/>
    <w:rsid w:val="653682C9"/>
    <w:rsid w:val="65CD36E4"/>
    <w:rsid w:val="6630141B"/>
    <w:rsid w:val="6657ED24"/>
    <w:rsid w:val="6778EC3E"/>
    <w:rsid w:val="67C3C64B"/>
    <w:rsid w:val="685B3999"/>
    <w:rsid w:val="688AB05E"/>
    <w:rsid w:val="68F07A1E"/>
    <w:rsid w:val="691327C2"/>
    <w:rsid w:val="69DB70C6"/>
    <w:rsid w:val="6A562747"/>
    <w:rsid w:val="6AC0AB24"/>
    <w:rsid w:val="6B08041E"/>
    <w:rsid w:val="6BD52023"/>
    <w:rsid w:val="6BEFCCD4"/>
    <w:rsid w:val="6C6092E4"/>
    <w:rsid w:val="6C796099"/>
    <w:rsid w:val="6D39E645"/>
    <w:rsid w:val="6D5D0C38"/>
    <w:rsid w:val="6DBD85B1"/>
    <w:rsid w:val="6DD7DE6A"/>
    <w:rsid w:val="6E48A7EA"/>
    <w:rsid w:val="6F57D917"/>
    <w:rsid w:val="6F8A0756"/>
    <w:rsid w:val="6FAE6CF4"/>
    <w:rsid w:val="6FC86EC3"/>
    <w:rsid w:val="700EF343"/>
    <w:rsid w:val="70234C91"/>
    <w:rsid w:val="7081F14D"/>
    <w:rsid w:val="710B8898"/>
    <w:rsid w:val="7114DDA5"/>
    <w:rsid w:val="71169FA6"/>
    <w:rsid w:val="718E589A"/>
    <w:rsid w:val="71AAC85B"/>
    <w:rsid w:val="71FA5E11"/>
    <w:rsid w:val="726E59DD"/>
    <w:rsid w:val="7284D4A3"/>
    <w:rsid w:val="7285DDAC"/>
    <w:rsid w:val="72EAE189"/>
    <w:rsid w:val="7335F199"/>
    <w:rsid w:val="73CDF7D6"/>
    <w:rsid w:val="74080818"/>
    <w:rsid w:val="74155B03"/>
    <w:rsid w:val="7536166C"/>
    <w:rsid w:val="755F7813"/>
    <w:rsid w:val="757F8AD8"/>
    <w:rsid w:val="75C68827"/>
    <w:rsid w:val="75C74EB3"/>
    <w:rsid w:val="765013D6"/>
    <w:rsid w:val="76D9DCA8"/>
    <w:rsid w:val="77E35144"/>
    <w:rsid w:val="7867F8CF"/>
    <w:rsid w:val="78B122BA"/>
    <w:rsid w:val="796B2CBE"/>
    <w:rsid w:val="79A04167"/>
    <w:rsid w:val="79E939F6"/>
    <w:rsid w:val="7A1C49A0"/>
    <w:rsid w:val="7A468DD6"/>
    <w:rsid w:val="7A4AF0CD"/>
    <w:rsid w:val="7B1FF8BD"/>
    <w:rsid w:val="7B4B2181"/>
    <w:rsid w:val="7B4C1D0E"/>
    <w:rsid w:val="7D22EB12"/>
    <w:rsid w:val="7D9BF53E"/>
    <w:rsid w:val="7DFD85EF"/>
    <w:rsid w:val="7E47044D"/>
    <w:rsid w:val="7F278D4E"/>
    <w:rsid w:val="7F4C5AB0"/>
    <w:rsid w:val="7F7C6C4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E7290D"/>
  <w15:chartTrackingRefBased/>
  <w15:docId w15:val="{64F8295E-9123-4BC0-B1B3-0725CAEF2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PMingLiU"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49FE"/>
    <w:pPr>
      <w:spacing w:after="180" w:line="274" w:lineRule="auto"/>
    </w:pPr>
    <w:rPr>
      <w:sz w:val="21"/>
    </w:rPr>
  </w:style>
  <w:style w:type="paragraph" w:styleId="Heading1">
    <w:name w:val="heading 1"/>
    <w:basedOn w:val="Normal"/>
    <w:next w:val="Normal"/>
    <w:link w:val="Heading1Char"/>
    <w:autoRedefine/>
    <w:uiPriority w:val="9"/>
    <w:qFormat/>
    <w:rsid w:val="00781C4B"/>
    <w:pPr>
      <w:keepNext/>
      <w:keepLines/>
      <w:spacing w:before="360" w:after="0" w:line="240" w:lineRule="auto"/>
      <w:jc w:val="center"/>
      <w:outlineLvl w:val="0"/>
    </w:pPr>
    <w:rPr>
      <w:rFonts w:asciiTheme="majorBidi" w:eastAsiaTheme="majorEastAsia" w:hAnsiTheme="majorBidi" w:cstheme="majorBidi"/>
      <w:b/>
      <w:bCs/>
      <w:color w:val="000000" w:themeColor="text1"/>
      <w:spacing w:val="20"/>
      <w:sz w:val="72"/>
      <w:szCs w:val="28"/>
    </w:rPr>
  </w:style>
  <w:style w:type="paragraph" w:styleId="Heading2">
    <w:name w:val="heading 2"/>
    <w:basedOn w:val="Normal"/>
    <w:next w:val="Normal"/>
    <w:link w:val="Heading2Char"/>
    <w:uiPriority w:val="9"/>
    <w:unhideWhenUsed/>
    <w:qFormat/>
    <w:rsid w:val="00EA0439"/>
    <w:pPr>
      <w:keepNext/>
      <w:keepLines/>
      <w:spacing w:before="80" w:after="0" w:line="240" w:lineRule="auto"/>
      <w:outlineLvl w:val="1"/>
    </w:pPr>
    <w:rPr>
      <w:rFonts w:asciiTheme="majorBidi" w:eastAsiaTheme="majorEastAsia" w:hAnsiTheme="majorBidi" w:cstheme="majorBidi"/>
      <w:b/>
      <w:color w:val="404040" w:themeColor="text1" w:themeTint="BF"/>
      <w:sz w:val="56"/>
      <w:szCs w:val="28"/>
    </w:rPr>
  </w:style>
  <w:style w:type="paragraph" w:styleId="Heading3">
    <w:name w:val="heading 3"/>
    <w:basedOn w:val="Normal"/>
    <w:next w:val="Normal"/>
    <w:link w:val="Heading3Char"/>
    <w:uiPriority w:val="9"/>
    <w:unhideWhenUsed/>
    <w:qFormat/>
    <w:rsid w:val="008449FE"/>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Heading4">
    <w:name w:val="heading 4"/>
    <w:basedOn w:val="Normal"/>
    <w:next w:val="Normal"/>
    <w:link w:val="Heading4Char"/>
    <w:uiPriority w:val="9"/>
    <w:unhideWhenUsed/>
    <w:qFormat/>
    <w:rsid w:val="008449FE"/>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8449FE"/>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8449FE"/>
    <w:pPr>
      <w:keepNext/>
      <w:keepLines/>
      <w:spacing w:before="200" w:after="0"/>
      <w:outlineLvl w:val="5"/>
    </w:pPr>
    <w:rPr>
      <w:rFonts w:asciiTheme="majorHAnsi" w:eastAsiaTheme="majorEastAsia" w:hAnsiTheme="majorHAnsi" w:cstheme="majorBidi"/>
      <w:iCs/>
      <w:color w:val="4472C4" w:themeColor="accent1"/>
      <w:sz w:val="22"/>
    </w:rPr>
  </w:style>
  <w:style w:type="paragraph" w:styleId="Heading7">
    <w:name w:val="heading 7"/>
    <w:basedOn w:val="Normal"/>
    <w:next w:val="Normal"/>
    <w:link w:val="Heading7Char"/>
    <w:uiPriority w:val="9"/>
    <w:semiHidden/>
    <w:unhideWhenUsed/>
    <w:qFormat/>
    <w:rsid w:val="008449FE"/>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8449FE"/>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8449FE"/>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1C4B"/>
    <w:rPr>
      <w:rFonts w:asciiTheme="majorBidi" w:eastAsiaTheme="majorEastAsia" w:hAnsiTheme="majorBidi" w:cstheme="majorBidi"/>
      <w:b/>
      <w:bCs/>
      <w:color w:val="000000" w:themeColor="text1"/>
      <w:spacing w:val="20"/>
      <w:sz w:val="72"/>
      <w:szCs w:val="28"/>
    </w:rPr>
  </w:style>
  <w:style w:type="character" w:customStyle="1" w:styleId="Heading2Char">
    <w:name w:val="Heading 2 Char"/>
    <w:basedOn w:val="DefaultParagraphFont"/>
    <w:link w:val="Heading2"/>
    <w:uiPriority w:val="9"/>
    <w:rsid w:val="00EE7354"/>
    <w:rPr>
      <w:rFonts w:asciiTheme="majorBidi" w:eastAsiaTheme="majorEastAsia" w:hAnsiTheme="majorBidi" w:cstheme="majorBidi"/>
      <w:b/>
      <w:color w:val="404040" w:themeColor="text1" w:themeTint="BF"/>
      <w:sz w:val="56"/>
      <w:szCs w:val="28"/>
    </w:rPr>
  </w:style>
  <w:style w:type="character" w:customStyle="1" w:styleId="Heading3Char">
    <w:name w:val="Heading 3 Char"/>
    <w:basedOn w:val="DefaultParagraphFont"/>
    <w:link w:val="Heading3"/>
    <w:uiPriority w:val="9"/>
    <w:rsid w:val="00542FAB"/>
    <w:rPr>
      <w:rFonts w:asciiTheme="majorHAnsi" w:eastAsiaTheme="majorEastAsia" w:hAnsiTheme="majorHAnsi" w:cstheme="majorBidi"/>
      <w:bCs/>
      <w:color w:val="44546A" w:themeColor="text2"/>
      <w:spacing w:val="14"/>
      <w:sz w:val="24"/>
    </w:rPr>
  </w:style>
  <w:style w:type="character" w:customStyle="1" w:styleId="Heading4Char">
    <w:name w:val="Heading 4 Char"/>
    <w:basedOn w:val="DefaultParagraphFont"/>
    <w:link w:val="Heading4"/>
    <w:uiPriority w:val="9"/>
    <w:rsid w:val="00EE7354"/>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EE7354"/>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EE7354"/>
    <w:rPr>
      <w:rFonts w:asciiTheme="majorHAnsi" w:eastAsiaTheme="majorEastAsia" w:hAnsiTheme="majorHAnsi" w:cstheme="majorBidi"/>
      <w:iCs/>
      <w:color w:val="4472C4" w:themeColor="accent1"/>
    </w:rPr>
  </w:style>
  <w:style w:type="character" w:customStyle="1" w:styleId="Heading7Char">
    <w:name w:val="Heading 7 Char"/>
    <w:basedOn w:val="DefaultParagraphFont"/>
    <w:link w:val="Heading7"/>
    <w:uiPriority w:val="9"/>
    <w:semiHidden/>
    <w:rsid w:val="00EE7354"/>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EE7354"/>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EE7354"/>
    <w:rPr>
      <w:rFonts w:asciiTheme="majorHAnsi" w:eastAsiaTheme="majorEastAsia" w:hAnsiTheme="majorHAnsi" w:cstheme="majorBidi"/>
      <w:i/>
      <w:iCs/>
      <w:color w:val="000000"/>
      <w:sz w:val="20"/>
      <w:szCs w:val="20"/>
    </w:rPr>
  </w:style>
  <w:style w:type="paragraph" w:styleId="Title">
    <w:name w:val="Title"/>
    <w:basedOn w:val="Normal"/>
    <w:next w:val="Normal"/>
    <w:link w:val="TitleChar"/>
    <w:uiPriority w:val="10"/>
    <w:qFormat/>
    <w:rsid w:val="008449FE"/>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EE7354"/>
    <w:rPr>
      <w:rFonts w:asciiTheme="majorHAnsi" w:eastAsiaTheme="majorEastAsia" w:hAnsiTheme="majorHAnsi" w:cstheme="majorBidi"/>
      <w:color w:val="44546A" w:themeColor="text2"/>
      <w:spacing w:val="30"/>
      <w:kern w:val="28"/>
      <w:sz w:val="96"/>
      <w:szCs w:val="52"/>
    </w:rPr>
  </w:style>
  <w:style w:type="paragraph" w:styleId="Subtitle">
    <w:name w:val="Subtitle"/>
    <w:basedOn w:val="Normal"/>
    <w:next w:val="Normal"/>
    <w:link w:val="SubtitleChar"/>
    <w:uiPriority w:val="11"/>
    <w:qFormat/>
    <w:rsid w:val="008449FE"/>
    <w:pPr>
      <w:numPr>
        <w:ilvl w:val="1"/>
      </w:numPr>
    </w:pPr>
    <w:rPr>
      <w:rFonts w:eastAsiaTheme="majorEastAsia" w:cstheme="majorBidi"/>
      <w:iCs/>
      <w:color w:val="44546A" w:themeColor="text2"/>
      <w:sz w:val="40"/>
      <w:szCs w:val="24"/>
    </w:rPr>
  </w:style>
  <w:style w:type="character" w:customStyle="1" w:styleId="SubtitleChar">
    <w:name w:val="Subtitle Char"/>
    <w:basedOn w:val="DefaultParagraphFont"/>
    <w:link w:val="Subtitle"/>
    <w:uiPriority w:val="11"/>
    <w:rsid w:val="00EE7354"/>
    <w:rPr>
      <w:rFonts w:eastAsiaTheme="majorEastAsia" w:cstheme="majorBidi"/>
      <w:iCs/>
      <w:color w:val="44546A" w:themeColor="text2"/>
      <w:sz w:val="40"/>
      <w:szCs w:val="24"/>
    </w:rPr>
  </w:style>
  <w:style w:type="paragraph" w:styleId="Quote">
    <w:name w:val="Quote"/>
    <w:basedOn w:val="Normal"/>
    <w:next w:val="Normal"/>
    <w:link w:val="QuoteChar"/>
    <w:uiPriority w:val="29"/>
    <w:qFormat/>
    <w:rsid w:val="008449FE"/>
    <w:pPr>
      <w:spacing w:after="0" w:line="360" w:lineRule="auto"/>
      <w:jc w:val="center"/>
    </w:pPr>
    <w:rPr>
      <w:rFonts w:eastAsiaTheme="minorEastAsia"/>
      <w:b/>
      <w:i/>
      <w:iCs/>
      <w:color w:val="4472C4" w:themeColor="accent1"/>
      <w:sz w:val="26"/>
    </w:rPr>
  </w:style>
  <w:style w:type="character" w:customStyle="1" w:styleId="QuoteChar">
    <w:name w:val="Quote Char"/>
    <w:basedOn w:val="DefaultParagraphFont"/>
    <w:link w:val="Quote"/>
    <w:uiPriority w:val="29"/>
    <w:rsid w:val="00EE7354"/>
    <w:rPr>
      <w:rFonts w:eastAsiaTheme="minorEastAsia"/>
      <w:b/>
      <w:i/>
      <w:iCs/>
      <w:color w:val="4472C4" w:themeColor="accent1"/>
      <w:sz w:val="26"/>
    </w:rPr>
  </w:style>
  <w:style w:type="paragraph" w:styleId="ListParagraph">
    <w:name w:val="List Paragraph"/>
    <w:basedOn w:val="Normal"/>
    <w:uiPriority w:val="34"/>
    <w:qFormat/>
    <w:rsid w:val="008449FE"/>
    <w:pPr>
      <w:spacing w:line="240" w:lineRule="auto"/>
      <w:ind w:left="720" w:hanging="288"/>
      <w:contextualSpacing/>
    </w:pPr>
    <w:rPr>
      <w:color w:val="44546A" w:themeColor="text2"/>
    </w:rPr>
  </w:style>
  <w:style w:type="character" w:styleId="IntenseEmphasis">
    <w:name w:val="Intense Emphasis"/>
    <w:basedOn w:val="DefaultParagraphFont"/>
    <w:uiPriority w:val="21"/>
    <w:qFormat/>
    <w:rsid w:val="008449FE"/>
    <w:rPr>
      <w:b/>
      <w:bCs/>
      <w:i/>
      <w:iCs/>
      <w:color w:val="4472C4" w:themeColor="accent1"/>
    </w:rPr>
  </w:style>
  <w:style w:type="paragraph" w:styleId="IntenseQuote">
    <w:name w:val="Intense Quote"/>
    <w:basedOn w:val="Normal"/>
    <w:next w:val="Normal"/>
    <w:link w:val="IntenseQuoteChar"/>
    <w:uiPriority w:val="30"/>
    <w:qFormat/>
    <w:rsid w:val="008449FE"/>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EE7354"/>
    <w:rPr>
      <w:rFonts w:asciiTheme="majorHAnsi" w:eastAsiaTheme="minorEastAsia" w:hAnsiTheme="majorHAnsi"/>
      <w:bCs/>
      <w:iCs/>
      <w:color w:val="FFFFFF" w:themeColor="background1"/>
      <w:sz w:val="28"/>
      <w:shd w:val="clear" w:color="auto" w:fill="4472C4" w:themeFill="accent1"/>
    </w:rPr>
  </w:style>
  <w:style w:type="character" w:styleId="IntenseReference">
    <w:name w:val="Intense Reference"/>
    <w:basedOn w:val="DefaultParagraphFont"/>
    <w:uiPriority w:val="32"/>
    <w:qFormat/>
    <w:rsid w:val="008449FE"/>
    <w:rPr>
      <w:b w:val="0"/>
      <w:bCs/>
      <w:smallCaps/>
      <w:color w:val="4472C4" w:themeColor="accent1"/>
      <w:spacing w:val="5"/>
      <w:u w:val="single"/>
    </w:rPr>
  </w:style>
  <w:style w:type="paragraph" w:styleId="Header">
    <w:name w:val="header"/>
    <w:basedOn w:val="Normal"/>
    <w:link w:val="HeaderChar"/>
    <w:uiPriority w:val="99"/>
    <w:unhideWhenUsed/>
    <w:rsid w:val="00067A64"/>
    <w:pP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443A68"/>
    <w:rPr>
      <w:sz w:val="18"/>
      <w:szCs w:val="18"/>
    </w:rPr>
  </w:style>
  <w:style w:type="paragraph" w:styleId="Footer">
    <w:name w:val="footer"/>
    <w:basedOn w:val="Normal"/>
    <w:link w:val="FooterChar"/>
    <w:uiPriority w:val="99"/>
    <w:unhideWhenUsed/>
    <w:rsid w:val="00067A64"/>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443A68"/>
    <w:rPr>
      <w:sz w:val="18"/>
      <w:szCs w:val="18"/>
    </w:rPr>
  </w:style>
  <w:style w:type="paragraph" w:styleId="TOCHeading">
    <w:name w:val="TOC Heading"/>
    <w:basedOn w:val="Heading1"/>
    <w:next w:val="Normal"/>
    <w:uiPriority w:val="39"/>
    <w:unhideWhenUsed/>
    <w:qFormat/>
    <w:rsid w:val="008449FE"/>
    <w:pPr>
      <w:spacing w:before="480" w:line="264" w:lineRule="auto"/>
      <w:outlineLvl w:val="9"/>
    </w:pPr>
    <w:rPr>
      <w:b w:val="0"/>
    </w:rPr>
  </w:style>
  <w:style w:type="paragraph" w:styleId="Caption">
    <w:name w:val="caption"/>
    <w:basedOn w:val="Normal"/>
    <w:next w:val="Normal"/>
    <w:uiPriority w:val="35"/>
    <w:semiHidden/>
    <w:unhideWhenUsed/>
    <w:qFormat/>
    <w:rsid w:val="008449FE"/>
    <w:pPr>
      <w:spacing w:line="240" w:lineRule="auto"/>
    </w:pPr>
    <w:rPr>
      <w:rFonts w:asciiTheme="majorHAnsi" w:eastAsiaTheme="minorEastAsia" w:hAnsiTheme="majorHAnsi"/>
      <w:bCs/>
      <w:smallCaps/>
      <w:color w:val="44546A" w:themeColor="text2"/>
      <w:spacing w:val="6"/>
      <w:sz w:val="22"/>
      <w:szCs w:val="18"/>
    </w:rPr>
  </w:style>
  <w:style w:type="character" w:styleId="Strong">
    <w:name w:val="Strong"/>
    <w:basedOn w:val="DefaultParagraphFont"/>
    <w:uiPriority w:val="22"/>
    <w:qFormat/>
    <w:rsid w:val="008449FE"/>
    <w:rPr>
      <w:b w:val="0"/>
      <w:bCs/>
      <w:i/>
      <w:color w:val="44546A" w:themeColor="text2"/>
    </w:rPr>
  </w:style>
  <w:style w:type="character" w:styleId="Emphasis">
    <w:name w:val="Emphasis"/>
    <w:basedOn w:val="DefaultParagraphFont"/>
    <w:uiPriority w:val="20"/>
    <w:qFormat/>
    <w:rsid w:val="008449FE"/>
    <w:rPr>
      <w:b/>
      <w:i/>
      <w:iCs/>
    </w:rPr>
  </w:style>
  <w:style w:type="paragraph" w:styleId="NoSpacing">
    <w:name w:val="No Spacing"/>
    <w:link w:val="NoSpacingChar"/>
    <w:uiPriority w:val="1"/>
    <w:qFormat/>
    <w:rsid w:val="007F2AF9"/>
    <w:pPr>
      <w:spacing w:after="0" w:line="240" w:lineRule="auto"/>
    </w:pPr>
  </w:style>
  <w:style w:type="character" w:customStyle="1" w:styleId="NoSpacingChar">
    <w:name w:val="No Spacing Char"/>
    <w:basedOn w:val="DefaultParagraphFont"/>
    <w:link w:val="NoSpacing"/>
    <w:uiPriority w:val="1"/>
    <w:rsid w:val="00682ADB"/>
  </w:style>
  <w:style w:type="character" w:styleId="SubtleEmphasis">
    <w:name w:val="Subtle Emphasis"/>
    <w:basedOn w:val="DefaultParagraphFont"/>
    <w:uiPriority w:val="19"/>
    <w:qFormat/>
    <w:rsid w:val="008449FE"/>
    <w:rPr>
      <w:i/>
      <w:iCs/>
      <w:color w:val="000000"/>
    </w:rPr>
  </w:style>
  <w:style w:type="character" w:styleId="SubtleReference">
    <w:name w:val="Subtle Reference"/>
    <w:basedOn w:val="DefaultParagraphFont"/>
    <w:uiPriority w:val="31"/>
    <w:qFormat/>
    <w:rsid w:val="008449FE"/>
    <w:rPr>
      <w:smallCaps/>
      <w:color w:val="000000"/>
      <w:u w:val="single"/>
    </w:rPr>
  </w:style>
  <w:style w:type="character" w:styleId="BookTitle">
    <w:name w:val="Book Title"/>
    <w:basedOn w:val="DefaultParagraphFont"/>
    <w:uiPriority w:val="33"/>
    <w:qFormat/>
    <w:rsid w:val="008449FE"/>
    <w:rPr>
      <w:b/>
      <w:bCs/>
      <w:caps/>
      <w:smallCaps w:val="0"/>
      <w:color w:val="44546A" w:themeColor="text2"/>
      <w:spacing w:val="10"/>
    </w:rPr>
  </w:style>
  <w:style w:type="paragraph" w:styleId="NormalWeb">
    <w:name w:val="Normal (Web)"/>
    <w:basedOn w:val="Normal"/>
    <w:uiPriority w:val="99"/>
    <w:semiHidden/>
    <w:unhideWhenUsed/>
    <w:rsid w:val="00EC7786"/>
    <w:rPr>
      <w:rFonts w:ascii="Times New Roman" w:hAnsi="Times New Roman" w:cs="Times New Roman"/>
      <w:sz w:val="24"/>
      <w:szCs w:val="24"/>
    </w:rPr>
  </w:style>
  <w:style w:type="paragraph" w:customStyle="1" w:styleId="p1">
    <w:name w:val="p1"/>
    <w:basedOn w:val="Normal"/>
    <w:rsid w:val="00611511"/>
    <w:pPr>
      <w:spacing w:after="0" w:line="240" w:lineRule="auto"/>
    </w:pPr>
    <w:rPr>
      <w:rFonts w:ascii="PingFang HK" w:eastAsia="PingFang HK" w:hAnsi="PingFang HK" w:cs="Times New Roman"/>
      <w:color w:val="000000"/>
      <w:sz w:val="17"/>
      <w:szCs w:val="17"/>
      <w:lang w:eastAsia="zh-HK"/>
    </w:rPr>
  </w:style>
  <w:style w:type="paragraph" w:customStyle="1" w:styleId="p2">
    <w:name w:val="p2"/>
    <w:basedOn w:val="Normal"/>
    <w:rsid w:val="00611511"/>
    <w:pPr>
      <w:spacing w:after="0" w:line="240" w:lineRule="auto"/>
    </w:pPr>
    <w:rPr>
      <w:rFonts w:ascii="PingFang HK" w:eastAsia="PingFang HK" w:hAnsi="PingFang HK" w:cs="Times New Roman"/>
      <w:color w:val="000000"/>
      <w:sz w:val="17"/>
      <w:szCs w:val="17"/>
      <w:lang w:eastAsia="zh-HK"/>
    </w:rPr>
  </w:style>
  <w:style w:type="character" w:customStyle="1" w:styleId="s1">
    <w:name w:val="s1"/>
    <w:basedOn w:val="DefaultParagraphFont"/>
    <w:rsid w:val="00165729"/>
    <w:rPr>
      <w:rFonts w:ascii="PingFangHK-Regular" w:hAnsi="PingFangHK-Regular" w:hint="default"/>
      <w:b w:val="0"/>
      <w:bCs w:val="0"/>
      <w:i w:val="0"/>
      <w:iCs w:val="0"/>
      <w:sz w:val="17"/>
      <w:szCs w:val="17"/>
    </w:rPr>
  </w:style>
  <w:style w:type="character" w:customStyle="1" w:styleId="apple-tab-span">
    <w:name w:val="apple-tab-span"/>
    <w:basedOn w:val="DefaultParagraphFont"/>
    <w:rsid w:val="00165729"/>
  </w:style>
  <w:style w:type="character" w:customStyle="1" w:styleId="apple-converted-space">
    <w:name w:val="apple-converted-space"/>
    <w:basedOn w:val="DefaultParagraphFont"/>
    <w:rsid w:val="00165729"/>
  </w:style>
  <w:style w:type="table" w:styleId="TableGrid">
    <w:name w:val="Table Grid"/>
    <w:basedOn w:val="TableNormal"/>
    <w:uiPriority w:val="39"/>
    <w:rsid w:val="009B1C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ersonalName">
    <w:name w:val="Personal Name"/>
    <w:basedOn w:val="Title"/>
    <w:qFormat/>
    <w:rsid w:val="009A4122"/>
    <w:rPr>
      <w:b/>
      <w:caps/>
      <w:color w:val="000000"/>
      <w:sz w:val="28"/>
      <w:szCs w:val="28"/>
    </w:rPr>
  </w:style>
  <w:style w:type="paragraph" w:styleId="TOC1">
    <w:name w:val="toc 1"/>
    <w:basedOn w:val="Normal"/>
    <w:next w:val="Normal"/>
    <w:autoRedefine/>
    <w:uiPriority w:val="39"/>
    <w:unhideWhenUsed/>
    <w:rsid w:val="009A4122"/>
    <w:pPr>
      <w:spacing w:before="120" w:after="0"/>
    </w:pPr>
    <w:rPr>
      <w:rFonts w:cstheme="minorHAnsi"/>
      <w:b/>
      <w:bCs/>
      <w:i/>
      <w:iCs/>
      <w:sz w:val="24"/>
      <w:szCs w:val="28"/>
    </w:rPr>
  </w:style>
  <w:style w:type="paragraph" w:styleId="TOC2">
    <w:name w:val="toc 2"/>
    <w:basedOn w:val="Normal"/>
    <w:next w:val="Normal"/>
    <w:autoRedefine/>
    <w:uiPriority w:val="39"/>
    <w:unhideWhenUsed/>
    <w:rsid w:val="009A4122"/>
    <w:pPr>
      <w:spacing w:before="120" w:after="0"/>
      <w:ind w:left="210"/>
    </w:pPr>
    <w:rPr>
      <w:rFonts w:cstheme="minorHAnsi"/>
      <w:b/>
      <w:bCs/>
      <w:sz w:val="22"/>
      <w:szCs w:val="26"/>
    </w:rPr>
  </w:style>
  <w:style w:type="character" w:styleId="Hyperlink">
    <w:name w:val="Hyperlink"/>
    <w:basedOn w:val="DefaultParagraphFont"/>
    <w:uiPriority w:val="99"/>
    <w:unhideWhenUsed/>
    <w:rsid w:val="009A4122"/>
    <w:rPr>
      <w:color w:val="0563C1" w:themeColor="hyperlink"/>
      <w:u w:val="single"/>
    </w:rPr>
  </w:style>
  <w:style w:type="paragraph" w:styleId="TOC3">
    <w:name w:val="toc 3"/>
    <w:basedOn w:val="Normal"/>
    <w:next w:val="Normal"/>
    <w:autoRedefine/>
    <w:uiPriority w:val="39"/>
    <w:unhideWhenUsed/>
    <w:rsid w:val="009A4122"/>
    <w:pPr>
      <w:spacing w:after="0"/>
      <w:ind w:left="420"/>
    </w:pPr>
    <w:rPr>
      <w:rFonts w:cstheme="minorHAnsi"/>
      <w:szCs w:val="24"/>
    </w:rPr>
  </w:style>
  <w:style w:type="paragraph" w:styleId="TOC4">
    <w:name w:val="toc 4"/>
    <w:basedOn w:val="Normal"/>
    <w:next w:val="Normal"/>
    <w:autoRedefine/>
    <w:uiPriority w:val="39"/>
    <w:semiHidden/>
    <w:unhideWhenUsed/>
    <w:rsid w:val="009A4122"/>
    <w:pPr>
      <w:spacing w:after="0"/>
      <w:ind w:left="630"/>
    </w:pPr>
    <w:rPr>
      <w:rFonts w:cstheme="minorHAnsi"/>
      <w:szCs w:val="24"/>
    </w:rPr>
  </w:style>
  <w:style w:type="paragraph" w:styleId="TOC5">
    <w:name w:val="toc 5"/>
    <w:basedOn w:val="Normal"/>
    <w:next w:val="Normal"/>
    <w:autoRedefine/>
    <w:uiPriority w:val="39"/>
    <w:semiHidden/>
    <w:unhideWhenUsed/>
    <w:rsid w:val="009A4122"/>
    <w:pPr>
      <w:spacing w:after="0"/>
      <w:ind w:left="840"/>
    </w:pPr>
    <w:rPr>
      <w:rFonts w:cstheme="minorHAnsi"/>
      <w:szCs w:val="24"/>
    </w:rPr>
  </w:style>
  <w:style w:type="paragraph" w:styleId="TOC6">
    <w:name w:val="toc 6"/>
    <w:basedOn w:val="Normal"/>
    <w:next w:val="Normal"/>
    <w:autoRedefine/>
    <w:uiPriority w:val="39"/>
    <w:semiHidden/>
    <w:unhideWhenUsed/>
    <w:rsid w:val="009A4122"/>
    <w:pPr>
      <w:spacing w:after="0"/>
      <w:ind w:left="1050"/>
    </w:pPr>
    <w:rPr>
      <w:rFonts w:cstheme="minorHAnsi"/>
      <w:szCs w:val="24"/>
    </w:rPr>
  </w:style>
  <w:style w:type="paragraph" w:styleId="TOC7">
    <w:name w:val="toc 7"/>
    <w:basedOn w:val="Normal"/>
    <w:next w:val="Normal"/>
    <w:autoRedefine/>
    <w:uiPriority w:val="39"/>
    <w:semiHidden/>
    <w:unhideWhenUsed/>
    <w:rsid w:val="009A4122"/>
    <w:pPr>
      <w:spacing w:after="0"/>
      <w:ind w:left="1260"/>
    </w:pPr>
    <w:rPr>
      <w:rFonts w:cstheme="minorHAnsi"/>
      <w:szCs w:val="24"/>
    </w:rPr>
  </w:style>
  <w:style w:type="paragraph" w:styleId="TOC8">
    <w:name w:val="toc 8"/>
    <w:basedOn w:val="Normal"/>
    <w:next w:val="Normal"/>
    <w:autoRedefine/>
    <w:uiPriority w:val="39"/>
    <w:semiHidden/>
    <w:unhideWhenUsed/>
    <w:rsid w:val="009A4122"/>
    <w:pPr>
      <w:spacing w:after="0"/>
      <w:ind w:left="1470"/>
    </w:pPr>
    <w:rPr>
      <w:rFonts w:cstheme="minorHAnsi"/>
      <w:szCs w:val="24"/>
    </w:rPr>
  </w:style>
  <w:style w:type="paragraph" w:styleId="TOC9">
    <w:name w:val="toc 9"/>
    <w:basedOn w:val="Normal"/>
    <w:next w:val="Normal"/>
    <w:autoRedefine/>
    <w:uiPriority w:val="39"/>
    <w:semiHidden/>
    <w:unhideWhenUsed/>
    <w:rsid w:val="009A4122"/>
    <w:pPr>
      <w:spacing w:after="0"/>
      <w:ind w:left="1680"/>
    </w:pPr>
    <w:rPr>
      <w:rFonts w:cstheme="minorHAnsi"/>
      <w:szCs w:val="24"/>
    </w:rPr>
  </w:style>
  <w:style w:type="paragraph" w:styleId="Date">
    <w:name w:val="Date"/>
    <w:basedOn w:val="Normal"/>
    <w:next w:val="Normal"/>
    <w:link w:val="DateChar"/>
    <w:uiPriority w:val="99"/>
    <w:semiHidden/>
    <w:unhideWhenUsed/>
    <w:rsid w:val="00B07E5F"/>
  </w:style>
  <w:style w:type="character" w:customStyle="1" w:styleId="DateChar">
    <w:name w:val="Date Char"/>
    <w:basedOn w:val="DefaultParagraphFont"/>
    <w:link w:val="Date"/>
    <w:uiPriority w:val="99"/>
    <w:semiHidden/>
    <w:rsid w:val="00B07E5F"/>
    <w:rPr>
      <w:sz w:val="21"/>
    </w:rPr>
  </w:style>
  <w:style w:type="paragraph" w:styleId="Revision">
    <w:name w:val="Revision"/>
    <w:hidden/>
    <w:uiPriority w:val="99"/>
    <w:semiHidden/>
    <w:rsid w:val="008A594E"/>
    <w:pPr>
      <w:spacing w:after="0" w:line="240" w:lineRule="auto"/>
    </w:pPr>
    <w:rPr>
      <w:sz w:val="21"/>
    </w:rPr>
  </w:style>
  <w:style w:type="character" w:styleId="PlaceholderText">
    <w:name w:val="Placeholder Text"/>
    <w:basedOn w:val="DefaultParagraphFont"/>
    <w:uiPriority w:val="99"/>
    <w:semiHidden/>
    <w:rsid w:val="00274BAA"/>
    <w:rPr>
      <w:color w:val="666666"/>
    </w:rPr>
  </w:style>
  <w:style w:type="character" w:customStyle="1" w:styleId="markedcontent">
    <w:name w:val="markedcontent"/>
    <w:basedOn w:val="DefaultParagraphFont"/>
    <w:rsid w:val="009111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96962">
      <w:bodyDiv w:val="1"/>
      <w:marLeft w:val="0"/>
      <w:marRight w:val="0"/>
      <w:marTop w:val="0"/>
      <w:marBottom w:val="0"/>
      <w:divBdr>
        <w:top w:val="none" w:sz="0" w:space="0" w:color="auto"/>
        <w:left w:val="none" w:sz="0" w:space="0" w:color="auto"/>
        <w:bottom w:val="none" w:sz="0" w:space="0" w:color="auto"/>
        <w:right w:val="none" w:sz="0" w:space="0" w:color="auto"/>
      </w:divBdr>
    </w:div>
    <w:div w:id="20785183">
      <w:bodyDiv w:val="1"/>
      <w:marLeft w:val="0"/>
      <w:marRight w:val="0"/>
      <w:marTop w:val="0"/>
      <w:marBottom w:val="0"/>
      <w:divBdr>
        <w:top w:val="none" w:sz="0" w:space="0" w:color="auto"/>
        <w:left w:val="none" w:sz="0" w:space="0" w:color="auto"/>
        <w:bottom w:val="none" w:sz="0" w:space="0" w:color="auto"/>
        <w:right w:val="none" w:sz="0" w:space="0" w:color="auto"/>
      </w:divBdr>
      <w:divsChild>
        <w:div w:id="866409589">
          <w:marLeft w:val="0"/>
          <w:marRight w:val="0"/>
          <w:marTop w:val="0"/>
          <w:marBottom w:val="0"/>
          <w:divBdr>
            <w:top w:val="none" w:sz="0" w:space="0" w:color="auto"/>
            <w:left w:val="none" w:sz="0" w:space="0" w:color="auto"/>
            <w:bottom w:val="none" w:sz="0" w:space="0" w:color="auto"/>
            <w:right w:val="none" w:sz="0" w:space="0" w:color="auto"/>
          </w:divBdr>
        </w:div>
      </w:divsChild>
    </w:div>
    <w:div w:id="88891436">
      <w:bodyDiv w:val="1"/>
      <w:marLeft w:val="0"/>
      <w:marRight w:val="0"/>
      <w:marTop w:val="0"/>
      <w:marBottom w:val="0"/>
      <w:divBdr>
        <w:top w:val="none" w:sz="0" w:space="0" w:color="auto"/>
        <w:left w:val="none" w:sz="0" w:space="0" w:color="auto"/>
        <w:bottom w:val="none" w:sz="0" w:space="0" w:color="auto"/>
        <w:right w:val="none" w:sz="0" w:space="0" w:color="auto"/>
      </w:divBdr>
    </w:div>
    <w:div w:id="97256622">
      <w:bodyDiv w:val="1"/>
      <w:marLeft w:val="0"/>
      <w:marRight w:val="0"/>
      <w:marTop w:val="0"/>
      <w:marBottom w:val="0"/>
      <w:divBdr>
        <w:top w:val="none" w:sz="0" w:space="0" w:color="auto"/>
        <w:left w:val="none" w:sz="0" w:space="0" w:color="auto"/>
        <w:bottom w:val="none" w:sz="0" w:space="0" w:color="auto"/>
        <w:right w:val="none" w:sz="0" w:space="0" w:color="auto"/>
      </w:divBdr>
    </w:div>
    <w:div w:id="179590685">
      <w:bodyDiv w:val="1"/>
      <w:marLeft w:val="0"/>
      <w:marRight w:val="0"/>
      <w:marTop w:val="0"/>
      <w:marBottom w:val="0"/>
      <w:divBdr>
        <w:top w:val="none" w:sz="0" w:space="0" w:color="auto"/>
        <w:left w:val="none" w:sz="0" w:space="0" w:color="auto"/>
        <w:bottom w:val="none" w:sz="0" w:space="0" w:color="auto"/>
        <w:right w:val="none" w:sz="0" w:space="0" w:color="auto"/>
      </w:divBdr>
    </w:div>
    <w:div w:id="208347195">
      <w:bodyDiv w:val="1"/>
      <w:marLeft w:val="0"/>
      <w:marRight w:val="0"/>
      <w:marTop w:val="0"/>
      <w:marBottom w:val="0"/>
      <w:divBdr>
        <w:top w:val="none" w:sz="0" w:space="0" w:color="auto"/>
        <w:left w:val="none" w:sz="0" w:space="0" w:color="auto"/>
        <w:bottom w:val="none" w:sz="0" w:space="0" w:color="auto"/>
        <w:right w:val="none" w:sz="0" w:space="0" w:color="auto"/>
      </w:divBdr>
    </w:div>
    <w:div w:id="215816765">
      <w:bodyDiv w:val="1"/>
      <w:marLeft w:val="0"/>
      <w:marRight w:val="0"/>
      <w:marTop w:val="0"/>
      <w:marBottom w:val="0"/>
      <w:divBdr>
        <w:top w:val="none" w:sz="0" w:space="0" w:color="auto"/>
        <w:left w:val="none" w:sz="0" w:space="0" w:color="auto"/>
        <w:bottom w:val="none" w:sz="0" w:space="0" w:color="auto"/>
        <w:right w:val="none" w:sz="0" w:space="0" w:color="auto"/>
      </w:divBdr>
    </w:div>
    <w:div w:id="294678808">
      <w:bodyDiv w:val="1"/>
      <w:marLeft w:val="0"/>
      <w:marRight w:val="0"/>
      <w:marTop w:val="0"/>
      <w:marBottom w:val="0"/>
      <w:divBdr>
        <w:top w:val="none" w:sz="0" w:space="0" w:color="auto"/>
        <w:left w:val="none" w:sz="0" w:space="0" w:color="auto"/>
        <w:bottom w:val="none" w:sz="0" w:space="0" w:color="auto"/>
        <w:right w:val="none" w:sz="0" w:space="0" w:color="auto"/>
      </w:divBdr>
    </w:div>
    <w:div w:id="300698212">
      <w:bodyDiv w:val="1"/>
      <w:marLeft w:val="0"/>
      <w:marRight w:val="0"/>
      <w:marTop w:val="0"/>
      <w:marBottom w:val="0"/>
      <w:divBdr>
        <w:top w:val="none" w:sz="0" w:space="0" w:color="auto"/>
        <w:left w:val="none" w:sz="0" w:space="0" w:color="auto"/>
        <w:bottom w:val="none" w:sz="0" w:space="0" w:color="auto"/>
        <w:right w:val="none" w:sz="0" w:space="0" w:color="auto"/>
      </w:divBdr>
    </w:div>
    <w:div w:id="400713496">
      <w:bodyDiv w:val="1"/>
      <w:marLeft w:val="0"/>
      <w:marRight w:val="0"/>
      <w:marTop w:val="0"/>
      <w:marBottom w:val="0"/>
      <w:divBdr>
        <w:top w:val="none" w:sz="0" w:space="0" w:color="auto"/>
        <w:left w:val="none" w:sz="0" w:space="0" w:color="auto"/>
        <w:bottom w:val="none" w:sz="0" w:space="0" w:color="auto"/>
        <w:right w:val="none" w:sz="0" w:space="0" w:color="auto"/>
      </w:divBdr>
    </w:div>
    <w:div w:id="416554980">
      <w:bodyDiv w:val="1"/>
      <w:marLeft w:val="0"/>
      <w:marRight w:val="0"/>
      <w:marTop w:val="0"/>
      <w:marBottom w:val="0"/>
      <w:divBdr>
        <w:top w:val="none" w:sz="0" w:space="0" w:color="auto"/>
        <w:left w:val="none" w:sz="0" w:space="0" w:color="auto"/>
        <w:bottom w:val="none" w:sz="0" w:space="0" w:color="auto"/>
        <w:right w:val="none" w:sz="0" w:space="0" w:color="auto"/>
      </w:divBdr>
    </w:div>
    <w:div w:id="515845596">
      <w:bodyDiv w:val="1"/>
      <w:marLeft w:val="0"/>
      <w:marRight w:val="0"/>
      <w:marTop w:val="0"/>
      <w:marBottom w:val="0"/>
      <w:divBdr>
        <w:top w:val="none" w:sz="0" w:space="0" w:color="auto"/>
        <w:left w:val="none" w:sz="0" w:space="0" w:color="auto"/>
        <w:bottom w:val="none" w:sz="0" w:space="0" w:color="auto"/>
        <w:right w:val="none" w:sz="0" w:space="0" w:color="auto"/>
      </w:divBdr>
    </w:div>
    <w:div w:id="528883741">
      <w:bodyDiv w:val="1"/>
      <w:marLeft w:val="0"/>
      <w:marRight w:val="0"/>
      <w:marTop w:val="0"/>
      <w:marBottom w:val="0"/>
      <w:divBdr>
        <w:top w:val="none" w:sz="0" w:space="0" w:color="auto"/>
        <w:left w:val="none" w:sz="0" w:space="0" w:color="auto"/>
        <w:bottom w:val="none" w:sz="0" w:space="0" w:color="auto"/>
        <w:right w:val="none" w:sz="0" w:space="0" w:color="auto"/>
      </w:divBdr>
    </w:div>
    <w:div w:id="615914092">
      <w:bodyDiv w:val="1"/>
      <w:marLeft w:val="0"/>
      <w:marRight w:val="0"/>
      <w:marTop w:val="0"/>
      <w:marBottom w:val="0"/>
      <w:divBdr>
        <w:top w:val="none" w:sz="0" w:space="0" w:color="auto"/>
        <w:left w:val="none" w:sz="0" w:space="0" w:color="auto"/>
        <w:bottom w:val="none" w:sz="0" w:space="0" w:color="auto"/>
        <w:right w:val="none" w:sz="0" w:space="0" w:color="auto"/>
      </w:divBdr>
    </w:div>
    <w:div w:id="690373851">
      <w:bodyDiv w:val="1"/>
      <w:marLeft w:val="0"/>
      <w:marRight w:val="0"/>
      <w:marTop w:val="0"/>
      <w:marBottom w:val="0"/>
      <w:divBdr>
        <w:top w:val="none" w:sz="0" w:space="0" w:color="auto"/>
        <w:left w:val="none" w:sz="0" w:space="0" w:color="auto"/>
        <w:bottom w:val="none" w:sz="0" w:space="0" w:color="auto"/>
        <w:right w:val="none" w:sz="0" w:space="0" w:color="auto"/>
      </w:divBdr>
    </w:div>
    <w:div w:id="718476821">
      <w:bodyDiv w:val="1"/>
      <w:marLeft w:val="0"/>
      <w:marRight w:val="0"/>
      <w:marTop w:val="0"/>
      <w:marBottom w:val="0"/>
      <w:divBdr>
        <w:top w:val="none" w:sz="0" w:space="0" w:color="auto"/>
        <w:left w:val="none" w:sz="0" w:space="0" w:color="auto"/>
        <w:bottom w:val="none" w:sz="0" w:space="0" w:color="auto"/>
        <w:right w:val="none" w:sz="0" w:space="0" w:color="auto"/>
      </w:divBdr>
    </w:div>
    <w:div w:id="884875215">
      <w:bodyDiv w:val="1"/>
      <w:marLeft w:val="0"/>
      <w:marRight w:val="0"/>
      <w:marTop w:val="0"/>
      <w:marBottom w:val="0"/>
      <w:divBdr>
        <w:top w:val="none" w:sz="0" w:space="0" w:color="auto"/>
        <w:left w:val="none" w:sz="0" w:space="0" w:color="auto"/>
        <w:bottom w:val="none" w:sz="0" w:space="0" w:color="auto"/>
        <w:right w:val="none" w:sz="0" w:space="0" w:color="auto"/>
      </w:divBdr>
    </w:div>
    <w:div w:id="887303295">
      <w:bodyDiv w:val="1"/>
      <w:marLeft w:val="0"/>
      <w:marRight w:val="0"/>
      <w:marTop w:val="0"/>
      <w:marBottom w:val="0"/>
      <w:divBdr>
        <w:top w:val="none" w:sz="0" w:space="0" w:color="auto"/>
        <w:left w:val="none" w:sz="0" w:space="0" w:color="auto"/>
        <w:bottom w:val="none" w:sz="0" w:space="0" w:color="auto"/>
        <w:right w:val="none" w:sz="0" w:space="0" w:color="auto"/>
      </w:divBdr>
    </w:div>
    <w:div w:id="900094682">
      <w:bodyDiv w:val="1"/>
      <w:marLeft w:val="0"/>
      <w:marRight w:val="0"/>
      <w:marTop w:val="0"/>
      <w:marBottom w:val="0"/>
      <w:divBdr>
        <w:top w:val="none" w:sz="0" w:space="0" w:color="auto"/>
        <w:left w:val="none" w:sz="0" w:space="0" w:color="auto"/>
        <w:bottom w:val="none" w:sz="0" w:space="0" w:color="auto"/>
        <w:right w:val="none" w:sz="0" w:space="0" w:color="auto"/>
      </w:divBdr>
    </w:div>
    <w:div w:id="914120960">
      <w:bodyDiv w:val="1"/>
      <w:marLeft w:val="0"/>
      <w:marRight w:val="0"/>
      <w:marTop w:val="0"/>
      <w:marBottom w:val="0"/>
      <w:divBdr>
        <w:top w:val="none" w:sz="0" w:space="0" w:color="auto"/>
        <w:left w:val="none" w:sz="0" w:space="0" w:color="auto"/>
        <w:bottom w:val="none" w:sz="0" w:space="0" w:color="auto"/>
        <w:right w:val="none" w:sz="0" w:space="0" w:color="auto"/>
      </w:divBdr>
      <w:divsChild>
        <w:div w:id="1162426236">
          <w:marLeft w:val="0"/>
          <w:marRight w:val="0"/>
          <w:marTop w:val="0"/>
          <w:marBottom w:val="0"/>
          <w:divBdr>
            <w:top w:val="none" w:sz="0" w:space="0" w:color="auto"/>
            <w:left w:val="none" w:sz="0" w:space="0" w:color="auto"/>
            <w:bottom w:val="none" w:sz="0" w:space="0" w:color="auto"/>
            <w:right w:val="none" w:sz="0" w:space="0" w:color="auto"/>
          </w:divBdr>
          <w:divsChild>
            <w:div w:id="81100706">
              <w:marLeft w:val="0"/>
              <w:marRight w:val="0"/>
              <w:marTop w:val="0"/>
              <w:marBottom w:val="0"/>
              <w:divBdr>
                <w:top w:val="none" w:sz="0" w:space="0" w:color="auto"/>
                <w:left w:val="none" w:sz="0" w:space="0" w:color="auto"/>
                <w:bottom w:val="none" w:sz="0" w:space="0" w:color="auto"/>
                <w:right w:val="none" w:sz="0" w:space="0" w:color="auto"/>
              </w:divBdr>
            </w:div>
            <w:div w:id="247811914">
              <w:marLeft w:val="0"/>
              <w:marRight w:val="0"/>
              <w:marTop w:val="0"/>
              <w:marBottom w:val="0"/>
              <w:divBdr>
                <w:top w:val="none" w:sz="0" w:space="0" w:color="auto"/>
                <w:left w:val="none" w:sz="0" w:space="0" w:color="auto"/>
                <w:bottom w:val="none" w:sz="0" w:space="0" w:color="auto"/>
                <w:right w:val="none" w:sz="0" w:space="0" w:color="auto"/>
              </w:divBdr>
            </w:div>
            <w:div w:id="1156607627">
              <w:marLeft w:val="0"/>
              <w:marRight w:val="0"/>
              <w:marTop w:val="0"/>
              <w:marBottom w:val="0"/>
              <w:divBdr>
                <w:top w:val="none" w:sz="0" w:space="0" w:color="auto"/>
                <w:left w:val="none" w:sz="0" w:space="0" w:color="auto"/>
                <w:bottom w:val="none" w:sz="0" w:space="0" w:color="auto"/>
                <w:right w:val="none" w:sz="0" w:space="0" w:color="auto"/>
              </w:divBdr>
            </w:div>
            <w:div w:id="1541631275">
              <w:marLeft w:val="0"/>
              <w:marRight w:val="0"/>
              <w:marTop w:val="0"/>
              <w:marBottom w:val="0"/>
              <w:divBdr>
                <w:top w:val="none" w:sz="0" w:space="0" w:color="auto"/>
                <w:left w:val="none" w:sz="0" w:space="0" w:color="auto"/>
                <w:bottom w:val="none" w:sz="0" w:space="0" w:color="auto"/>
                <w:right w:val="none" w:sz="0" w:space="0" w:color="auto"/>
              </w:divBdr>
            </w:div>
            <w:div w:id="200261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21073">
      <w:bodyDiv w:val="1"/>
      <w:marLeft w:val="0"/>
      <w:marRight w:val="0"/>
      <w:marTop w:val="0"/>
      <w:marBottom w:val="0"/>
      <w:divBdr>
        <w:top w:val="none" w:sz="0" w:space="0" w:color="auto"/>
        <w:left w:val="none" w:sz="0" w:space="0" w:color="auto"/>
        <w:bottom w:val="none" w:sz="0" w:space="0" w:color="auto"/>
        <w:right w:val="none" w:sz="0" w:space="0" w:color="auto"/>
      </w:divBdr>
    </w:div>
    <w:div w:id="1069613203">
      <w:bodyDiv w:val="1"/>
      <w:marLeft w:val="0"/>
      <w:marRight w:val="0"/>
      <w:marTop w:val="0"/>
      <w:marBottom w:val="0"/>
      <w:divBdr>
        <w:top w:val="none" w:sz="0" w:space="0" w:color="auto"/>
        <w:left w:val="none" w:sz="0" w:space="0" w:color="auto"/>
        <w:bottom w:val="none" w:sz="0" w:space="0" w:color="auto"/>
        <w:right w:val="none" w:sz="0" w:space="0" w:color="auto"/>
      </w:divBdr>
    </w:div>
    <w:div w:id="1275556402">
      <w:bodyDiv w:val="1"/>
      <w:marLeft w:val="0"/>
      <w:marRight w:val="0"/>
      <w:marTop w:val="0"/>
      <w:marBottom w:val="0"/>
      <w:divBdr>
        <w:top w:val="none" w:sz="0" w:space="0" w:color="auto"/>
        <w:left w:val="none" w:sz="0" w:space="0" w:color="auto"/>
        <w:bottom w:val="none" w:sz="0" w:space="0" w:color="auto"/>
        <w:right w:val="none" w:sz="0" w:space="0" w:color="auto"/>
      </w:divBdr>
    </w:div>
    <w:div w:id="1478261724">
      <w:bodyDiv w:val="1"/>
      <w:marLeft w:val="0"/>
      <w:marRight w:val="0"/>
      <w:marTop w:val="0"/>
      <w:marBottom w:val="0"/>
      <w:divBdr>
        <w:top w:val="none" w:sz="0" w:space="0" w:color="auto"/>
        <w:left w:val="none" w:sz="0" w:space="0" w:color="auto"/>
        <w:bottom w:val="none" w:sz="0" w:space="0" w:color="auto"/>
        <w:right w:val="none" w:sz="0" w:space="0" w:color="auto"/>
      </w:divBdr>
    </w:div>
    <w:div w:id="1533029555">
      <w:bodyDiv w:val="1"/>
      <w:marLeft w:val="0"/>
      <w:marRight w:val="0"/>
      <w:marTop w:val="0"/>
      <w:marBottom w:val="0"/>
      <w:divBdr>
        <w:top w:val="none" w:sz="0" w:space="0" w:color="auto"/>
        <w:left w:val="none" w:sz="0" w:space="0" w:color="auto"/>
        <w:bottom w:val="none" w:sz="0" w:space="0" w:color="auto"/>
        <w:right w:val="none" w:sz="0" w:space="0" w:color="auto"/>
      </w:divBdr>
    </w:div>
    <w:div w:id="1614315200">
      <w:bodyDiv w:val="1"/>
      <w:marLeft w:val="0"/>
      <w:marRight w:val="0"/>
      <w:marTop w:val="0"/>
      <w:marBottom w:val="0"/>
      <w:divBdr>
        <w:top w:val="none" w:sz="0" w:space="0" w:color="auto"/>
        <w:left w:val="none" w:sz="0" w:space="0" w:color="auto"/>
        <w:bottom w:val="none" w:sz="0" w:space="0" w:color="auto"/>
        <w:right w:val="none" w:sz="0" w:space="0" w:color="auto"/>
      </w:divBdr>
    </w:div>
    <w:div w:id="1649631754">
      <w:bodyDiv w:val="1"/>
      <w:marLeft w:val="0"/>
      <w:marRight w:val="0"/>
      <w:marTop w:val="0"/>
      <w:marBottom w:val="0"/>
      <w:divBdr>
        <w:top w:val="none" w:sz="0" w:space="0" w:color="auto"/>
        <w:left w:val="none" w:sz="0" w:space="0" w:color="auto"/>
        <w:bottom w:val="none" w:sz="0" w:space="0" w:color="auto"/>
        <w:right w:val="none" w:sz="0" w:space="0" w:color="auto"/>
      </w:divBdr>
    </w:div>
    <w:div w:id="1655184869">
      <w:bodyDiv w:val="1"/>
      <w:marLeft w:val="0"/>
      <w:marRight w:val="0"/>
      <w:marTop w:val="0"/>
      <w:marBottom w:val="0"/>
      <w:divBdr>
        <w:top w:val="none" w:sz="0" w:space="0" w:color="auto"/>
        <w:left w:val="none" w:sz="0" w:space="0" w:color="auto"/>
        <w:bottom w:val="none" w:sz="0" w:space="0" w:color="auto"/>
        <w:right w:val="none" w:sz="0" w:space="0" w:color="auto"/>
      </w:divBdr>
    </w:div>
    <w:div w:id="1663925747">
      <w:bodyDiv w:val="1"/>
      <w:marLeft w:val="0"/>
      <w:marRight w:val="0"/>
      <w:marTop w:val="0"/>
      <w:marBottom w:val="0"/>
      <w:divBdr>
        <w:top w:val="none" w:sz="0" w:space="0" w:color="auto"/>
        <w:left w:val="none" w:sz="0" w:space="0" w:color="auto"/>
        <w:bottom w:val="none" w:sz="0" w:space="0" w:color="auto"/>
        <w:right w:val="none" w:sz="0" w:space="0" w:color="auto"/>
      </w:divBdr>
    </w:div>
    <w:div w:id="1696495066">
      <w:bodyDiv w:val="1"/>
      <w:marLeft w:val="0"/>
      <w:marRight w:val="0"/>
      <w:marTop w:val="0"/>
      <w:marBottom w:val="0"/>
      <w:divBdr>
        <w:top w:val="none" w:sz="0" w:space="0" w:color="auto"/>
        <w:left w:val="none" w:sz="0" w:space="0" w:color="auto"/>
        <w:bottom w:val="none" w:sz="0" w:space="0" w:color="auto"/>
        <w:right w:val="none" w:sz="0" w:space="0" w:color="auto"/>
      </w:divBdr>
    </w:div>
    <w:div w:id="1760561211">
      <w:bodyDiv w:val="1"/>
      <w:marLeft w:val="0"/>
      <w:marRight w:val="0"/>
      <w:marTop w:val="0"/>
      <w:marBottom w:val="0"/>
      <w:divBdr>
        <w:top w:val="none" w:sz="0" w:space="0" w:color="auto"/>
        <w:left w:val="none" w:sz="0" w:space="0" w:color="auto"/>
        <w:bottom w:val="none" w:sz="0" w:space="0" w:color="auto"/>
        <w:right w:val="none" w:sz="0" w:space="0" w:color="auto"/>
      </w:divBdr>
      <w:divsChild>
        <w:div w:id="1495298752">
          <w:marLeft w:val="0"/>
          <w:marRight w:val="0"/>
          <w:marTop w:val="0"/>
          <w:marBottom w:val="0"/>
          <w:divBdr>
            <w:top w:val="none" w:sz="0" w:space="0" w:color="auto"/>
            <w:left w:val="none" w:sz="0" w:space="0" w:color="auto"/>
            <w:bottom w:val="none" w:sz="0" w:space="0" w:color="auto"/>
            <w:right w:val="none" w:sz="0" w:space="0" w:color="auto"/>
          </w:divBdr>
          <w:divsChild>
            <w:div w:id="451243765">
              <w:marLeft w:val="0"/>
              <w:marRight w:val="0"/>
              <w:marTop w:val="0"/>
              <w:marBottom w:val="0"/>
              <w:divBdr>
                <w:top w:val="none" w:sz="0" w:space="0" w:color="auto"/>
                <w:left w:val="none" w:sz="0" w:space="0" w:color="auto"/>
                <w:bottom w:val="none" w:sz="0" w:space="0" w:color="auto"/>
                <w:right w:val="none" w:sz="0" w:space="0" w:color="auto"/>
              </w:divBdr>
            </w:div>
            <w:div w:id="718744018">
              <w:marLeft w:val="0"/>
              <w:marRight w:val="0"/>
              <w:marTop w:val="0"/>
              <w:marBottom w:val="0"/>
              <w:divBdr>
                <w:top w:val="none" w:sz="0" w:space="0" w:color="auto"/>
                <w:left w:val="none" w:sz="0" w:space="0" w:color="auto"/>
                <w:bottom w:val="none" w:sz="0" w:space="0" w:color="auto"/>
                <w:right w:val="none" w:sz="0" w:space="0" w:color="auto"/>
              </w:divBdr>
            </w:div>
            <w:div w:id="1728994628">
              <w:marLeft w:val="0"/>
              <w:marRight w:val="0"/>
              <w:marTop w:val="0"/>
              <w:marBottom w:val="0"/>
              <w:divBdr>
                <w:top w:val="none" w:sz="0" w:space="0" w:color="auto"/>
                <w:left w:val="none" w:sz="0" w:space="0" w:color="auto"/>
                <w:bottom w:val="none" w:sz="0" w:space="0" w:color="auto"/>
                <w:right w:val="none" w:sz="0" w:space="0" w:color="auto"/>
              </w:divBdr>
            </w:div>
            <w:div w:id="1958179804">
              <w:marLeft w:val="0"/>
              <w:marRight w:val="0"/>
              <w:marTop w:val="0"/>
              <w:marBottom w:val="0"/>
              <w:divBdr>
                <w:top w:val="none" w:sz="0" w:space="0" w:color="auto"/>
                <w:left w:val="none" w:sz="0" w:space="0" w:color="auto"/>
                <w:bottom w:val="none" w:sz="0" w:space="0" w:color="auto"/>
                <w:right w:val="none" w:sz="0" w:space="0" w:color="auto"/>
              </w:divBdr>
            </w:div>
            <w:div w:id="204512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04438">
      <w:bodyDiv w:val="1"/>
      <w:marLeft w:val="0"/>
      <w:marRight w:val="0"/>
      <w:marTop w:val="0"/>
      <w:marBottom w:val="0"/>
      <w:divBdr>
        <w:top w:val="none" w:sz="0" w:space="0" w:color="auto"/>
        <w:left w:val="none" w:sz="0" w:space="0" w:color="auto"/>
        <w:bottom w:val="none" w:sz="0" w:space="0" w:color="auto"/>
        <w:right w:val="none" w:sz="0" w:space="0" w:color="auto"/>
      </w:divBdr>
    </w:div>
    <w:div w:id="1792673385">
      <w:bodyDiv w:val="1"/>
      <w:marLeft w:val="0"/>
      <w:marRight w:val="0"/>
      <w:marTop w:val="0"/>
      <w:marBottom w:val="0"/>
      <w:divBdr>
        <w:top w:val="none" w:sz="0" w:space="0" w:color="auto"/>
        <w:left w:val="none" w:sz="0" w:space="0" w:color="auto"/>
        <w:bottom w:val="none" w:sz="0" w:space="0" w:color="auto"/>
        <w:right w:val="none" w:sz="0" w:space="0" w:color="auto"/>
      </w:divBdr>
    </w:div>
    <w:div w:id="1903904005">
      <w:bodyDiv w:val="1"/>
      <w:marLeft w:val="0"/>
      <w:marRight w:val="0"/>
      <w:marTop w:val="0"/>
      <w:marBottom w:val="0"/>
      <w:divBdr>
        <w:top w:val="none" w:sz="0" w:space="0" w:color="auto"/>
        <w:left w:val="none" w:sz="0" w:space="0" w:color="auto"/>
        <w:bottom w:val="none" w:sz="0" w:space="0" w:color="auto"/>
        <w:right w:val="none" w:sz="0" w:space="0" w:color="auto"/>
      </w:divBdr>
    </w:div>
    <w:div w:id="1919439077">
      <w:bodyDiv w:val="1"/>
      <w:marLeft w:val="0"/>
      <w:marRight w:val="0"/>
      <w:marTop w:val="0"/>
      <w:marBottom w:val="0"/>
      <w:divBdr>
        <w:top w:val="none" w:sz="0" w:space="0" w:color="auto"/>
        <w:left w:val="none" w:sz="0" w:space="0" w:color="auto"/>
        <w:bottom w:val="none" w:sz="0" w:space="0" w:color="auto"/>
        <w:right w:val="none" w:sz="0" w:space="0" w:color="auto"/>
      </w:divBdr>
    </w:div>
    <w:div w:id="1979992903">
      <w:bodyDiv w:val="1"/>
      <w:marLeft w:val="0"/>
      <w:marRight w:val="0"/>
      <w:marTop w:val="0"/>
      <w:marBottom w:val="0"/>
      <w:divBdr>
        <w:top w:val="none" w:sz="0" w:space="0" w:color="auto"/>
        <w:left w:val="none" w:sz="0" w:space="0" w:color="auto"/>
        <w:bottom w:val="none" w:sz="0" w:space="0" w:color="auto"/>
        <w:right w:val="none" w:sz="0" w:space="0" w:color="auto"/>
      </w:divBdr>
    </w:div>
    <w:div w:id="2005745387">
      <w:bodyDiv w:val="1"/>
      <w:marLeft w:val="0"/>
      <w:marRight w:val="0"/>
      <w:marTop w:val="0"/>
      <w:marBottom w:val="0"/>
      <w:divBdr>
        <w:top w:val="none" w:sz="0" w:space="0" w:color="auto"/>
        <w:left w:val="none" w:sz="0" w:space="0" w:color="auto"/>
        <w:bottom w:val="none" w:sz="0" w:space="0" w:color="auto"/>
        <w:right w:val="none" w:sz="0" w:space="0" w:color="auto"/>
      </w:divBdr>
    </w:div>
    <w:div w:id="2029327251">
      <w:bodyDiv w:val="1"/>
      <w:marLeft w:val="0"/>
      <w:marRight w:val="0"/>
      <w:marTop w:val="0"/>
      <w:marBottom w:val="0"/>
      <w:divBdr>
        <w:top w:val="none" w:sz="0" w:space="0" w:color="auto"/>
        <w:left w:val="none" w:sz="0" w:space="0" w:color="auto"/>
        <w:bottom w:val="none" w:sz="0" w:space="0" w:color="auto"/>
        <w:right w:val="none" w:sz="0" w:space="0" w:color="auto"/>
      </w:divBdr>
    </w:div>
    <w:div w:id="211933353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customXml" Target="../customXml/item5.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hyperlink" Target="https://studenthkccpolyuedu-my.sharepoint.com/personal/24015277a_common_cpce-polyu_edu_hk/Documents/2240.docx"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header" Target="header3.xml"/><Relationship Id="rId7" Type="http://schemas.openxmlformats.org/officeDocument/2006/relationships/styles" Target="styl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notes" Target="foot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eader" Target="header1.xml"/><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header" Target="header2.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s>
</file>

<file path=word/theme/theme1.xml><?xml version="1.0" encoding="utf-8"?>
<a:theme xmlns:a="http://schemas.openxmlformats.org/drawingml/2006/main" name="Office 2013 - 2022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2013 - 2022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2025</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4ECC8A93E7B7643AE278A5142550908" ma:contentTypeVersion="10" ma:contentTypeDescription="Create a new document." ma:contentTypeScope="" ma:versionID="1d71a5734cef76b4fd915d0311774af7">
  <xsd:schema xmlns:xsd="http://www.w3.org/2001/XMLSchema" xmlns:xs="http://www.w3.org/2001/XMLSchema" xmlns:p="http://schemas.microsoft.com/office/2006/metadata/properties" xmlns:ns3="9a62d563-9a29-44f7-9d5a-bbb3e03b91ce" targetNamespace="http://schemas.microsoft.com/office/2006/metadata/properties" ma:root="true" ma:fieldsID="4446f80e1c2a6be8db87b5464e3aa8a4" ns3:_="">
    <xsd:import namespace="9a62d563-9a29-44f7-9d5a-bbb3e03b91ce"/>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62d563-9a29-44f7-9d5a-bbb3e03b91ce"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9a62d563-9a29-44f7-9d5a-bbb3e03b91ce"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403B12-C581-4A02-A020-C30F96F392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62d563-9a29-44f7-9d5a-bbb3e03b91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A6D3B8A-4B75-4299-B1DE-733B080EBB45}">
  <ds:schemaRefs>
    <ds:schemaRef ds:uri="http://schemas.microsoft.com/sharepoint/v3/contenttype/forms"/>
  </ds:schemaRefs>
</ds:datastoreItem>
</file>

<file path=customXml/itemProps4.xml><?xml version="1.0" encoding="utf-8"?>
<ds:datastoreItem xmlns:ds="http://schemas.openxmlformats.org/officeDocument/2006/customXml" ds:itemID="{96FFA9A7-1B4A-4C7D-A278-2739656A3212}">
  <ds:schemaRefs>
    <ds:schemaRef ds:uri="http://purl.org/dc/elements/1.1/"/>
    <ds:schemaRef ds:uri="http://purl.org/dc/terms/"/>
    <ds:schemaRef ds:uri="http://purl.org/dc/dcmitype/"/>
    <ds:schemaRef ds:uri="http://schemas.microsoft.com/office/2006/documentManagement/types"/>
    <ds:schemaRef ds:uri="http://schemas.microsoft.com/office/2006/metadata/properties"/>
    <ds:schemaRef ds:uri="http://www.w3.org/XML/1998/namespace"/>
    <ds:schemaRef ds:uri="http://schemas.openxmlformats.org/package/2006/metadata/core-properties"/>
    <ds:schemaRef ds:uri="http://schemas.microsoft.com/office/infopath/2007/PartnerControls"/>
    <ds:schemaRef ds:uri="9a62d563-9a29-44f7-9d5a-bbb3e03b91ce"/>
  </ds:schemaRefs>
</ds:datastoreItem>
</file>

<file path=customXml/itemProps5.xml><?xml version="1.0" encoding="utf-8"?>
<ds:datastoreItem xmlns:ds="http://schemas.openxmlformats.org/officeDocument/2006/customXml" ds:itemID="{37A5B8B5-07F4-40B0-B4FE-374CADC9DD17}">
  <ds:schemaRefs>
    <ds:schemaRef ds:uri="http://schemas.openxmlformats.org/officeDocument/2006/bibliography"/>
  </ds:schemaRefs>
</ds:datastoreItem>
</file>

<file path=docMetadata/LabelInfo.xml><?xml version="1.0" encoding="utf-8"?>
<clbl:labelList xmlns:clbl="http://schemas.microsoft.com/office/2020/mipLabelMetadata">
  <clbl:label id="{6862b880-d69f-41e6-862b-0581558d94a5}" enabled="0" method="" siteId="{6862b880-d69f-41e6-862b-0581558d94a5}"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76</Pages>
  <Words>2510</Words>
  <Characters>14313</Characters>
  <Application>Microsoft Office Word</Application>
  <DocSecurity>0</DocSecurity>
  <Lines>119</Lines>
  <Paragraphs>33</Paragraphs>
  <ScaleCrop>false</ScaleCrop>
  <Company/>
  <LinksUpToDate>false</LinksUpToDate>
  <CharactersWithSpaces>16790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SEHH2240 Group Project Group A07      CC-Store Online Platform</dc:title>
  <dc:subject/>
  <dc:creator>204A A07 Chen Wei Yui 24015277A                                                  204A A07 Ting Ho Man 24176301A                                                 204A A07 Shum YU Ching 24168915A                                                   204C A07 Lu Chun Hei 24191330A                                                       204A A07 Lin Rui Peng 24168294A</dc:creator>
  <cp:keywords/>
  <dc:description/>
  <cp:lastModifiedBy>LIN Ruipeng</cp:lastModifiedBy>
  <cp:revision>2</cp:revision>
  <dcterms:created xsi:type="dcterms:W3CDTF">2025-04-11T09:05:00Z</dcterms:created>
  <dcterms:modified xsi:type="dcterms:W3CDTF">2025-04-11T09:05:00Z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0x01010034ECC8A93E7B7643AE278A5142550908</vt:lpwstr>
  </property>
</Properties>
</file>